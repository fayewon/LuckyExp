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64"/>
        <w:jc w:val="center"/>
        <w:rPr>
          <w:rFonts w:cs="Arial"/>
        </w:rPr>
      </w:pPr>
      <w:bookmarkStart w:id="0" w:name="_Toc79489529"/>
      <w:bookmarkEnd w:id="0"/>
      <w:bookmarkStart w:id="1" w:name="_Toc458180210"/>
      <w:bookmarkStart w:id="2" w:name="_Toc458607491"/>
      <w:bookmarkStart w:id="3" w:name="_Toc17"/>
      <w:bookmarkStart w:id="4" w:name="_Toc54592394"/>
      <w:bookmarkStart w:id="5" w:name="_Toc452055150"/>
    </w:p>
    <w:p>
      <w:pPr>
        <w:pStyle w:val="164"/>
        <w:jc w:val="center"/>
        <w:rPr>
          <w:rFonts w:cs="Arial"/>
        </w:rPr>
      </w:pPr>
      <w:r>
        <w:rPr>
          <w:rFonts w:hint="eastAsia" w:cs="Arial"/>
        </w:rPr>
        <w:t>山东日照云端软件需求规格说明书</w:t>
      </w:r>
    </w:p>
    <w:p>
      <w:pPr>
        <w:pStyle w:val="164"/>
        <w:jc w:val="center"/>
        <w:rPr>
          <w:rFonts w:cs="Arial"/>
        </w:rPr>
      </w:pPr>
    </w:p>
    <w:p>
      <w:pPr>
        <w:pStyle w:val="164"/>
        <w:jc w:val="center"/>
        <w:rPr>
          <w:rFonts w:hint="eastAsia" w:eastAsia="宋体" w:cs="Arial"/>
          <w:lang w:val="en-US" w:eastAsia="zh-CN"/>
        </w:rPr>
      </w:pPr>
      <w:bookmarkStart w:id="6" w:name="_Toc454461906"/>
      <w:r>
        <w:rPr>
          <w:rFonts w:cs="Arial"/>
        </w:rPr>
        <w:t>Ver.</w:t>
      </w:r>
      <w:bookmarkEnd w:id="6"/>
      <w:r>
        <w:rPr>
          <w:rFonts w:hint="eastAsia" w:cs="Arial"/>
          <w:lang w:val="en-US" w:eastAsia="zh-CN"/>
        </w:rPr>
        <w:t>0.2</w:t>
      </w:r>
      <w:bookmarkStart w:id="480" w:name="_GoBack"/>
      <w:bookmarkEnd w:id="480"/>
    </w:p>
    <w:p>
      <w:pPr>
        <w:pStyle w:val="164"/>
        <w:jc w:val="center"/>
        <w:rPr>
          <w:rFonts w:cs="Arial"/>
        </w:rPr>
      </w:pPr>
    </w:p>
    <w:p>
      <w:pPr>
        <w:pStyle w:val="164"/>
        <w:jc w:val="center"/>
        <w:rPr>
          <w:rFonts w:cs="Arial"/>
        </w:rPr>
      </w:pPr>
    </w:p>
    <w:p>
      <w:pPr>
        <w:keepNext/>
        <w:keepLines/>
        <w:tabs>
          <w:tab w:val="left" w:pos="1985"/>
          <w:tab w:val="left" w:pos="3969"/>
          <w:tab w:val="center" w:pos="4663"/>
        </w:tabs>
      </w:pPr>
      <w:bookmarkStart w:id="7" w:name="_Toc454461907"/>
      <w:r>
        <w:rPr>
          <w:rFonts w:ascii="Arial" w:hAnsi="Arial" w:cs="Arial"/>
          <w:b/>
          <w:bCs/>
        </w:rPr>
        <w:t>Owner</w:t>
      </w:r>
      <w:bookmarkEnd w:id="7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tab/>
      </w:r>
      <w:r>
        <w:tab/>
      </w:r>
    </w:p>
    <w:p>
      <w:pPr>
        <w:framePr w:w="5991" w:h="431" w:hSpace="142" w:wrap="around" w:vAnchor="text" w:hAnchor="page" w:x="3290" w:y="8"/>
        <w:pBdr>
          <w:top w:val="dashSmallGap" w:color="auto" w:sz="4" w:space="7"/>
        </w:pBdr>
        <w:shd w:val="solid" w:color="FFFFFF" w:fill="FFFFFF"/>
        <w:tabs>
          <w:tab w:val="left" w:pos="1985"/>
        </w:tabs>
      </w:pPr>
      <w:r>
        <w:rPr>
          <w:rFonts w:hint="eastAsia"/>
        </w:rPr>
        <w:t>2020/04/16</w:t>
      </w:r>
      <w:r>
        <w:t xml:space="preserve">                  </w:t>
      </w:r>
      <w:r>
        <w:rPr>
          <w:rFonts w:hint="eastAsia"/>
        </w:rPr>
        <w:t xml:space="preserve"> luoyong</w:t>
      </w:r>
    </w:p>
    <w:p>
      <w:pPr>
        <w:rPr>
          <w:rFonts w:ascii="Arial" w:hAnsi="Arial" w:cs="Arial"/>
          <w:b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keepNext/>
        <w:keepLines/>
        <w:tabs>
          <w:tab w:val="left" w:pos="1985"/>
          <w:tab w:val="left" w:pos="3969"/>
          <w:tab w:val="center" w:pos="4663"/>
        </w:tabs>
      </w:pPr>
      <w:bookmarkStart w:id="8" w:name="_Toc454461908"/>
      <w:r>
        <w:rPr>
          <w:rFonts w:ascii="Arial" w:hAnsi="Arial" w:cs="Arial"/>
          <w:b/>
          <w:bCs/>
        </w:rPr>
        <w:t>Agreed</w:t>
      </w:r>
      <w:bookmarkEnd w:id="8"/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tab/>
      </w:r>
      <w:r>
        <w:tab/>
      </w:r>
    </w:p>
    <w:p>
      <w:pPr>
        <w:framePr w:w="5991" w:h="431" w:hSpace="142" w:wrap="around" w:vAnchor="text" w:hAnchor="page" w:x="3290" w:y="8"/>
        <w:pBdr>
          <w:top w:val="dashSmallGap" w:color="auto" w:sz="4" w:space="7"/>
        </w:pBdr>
        <w:shd w:val="solid" w:color="FFFFFF" w:fill="FFFFFF"/>
        <w:tabs>
          <w:tab w:val="left" w:pos="1985"/>
        </w:tabs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tabs>
          <w:tab w:val="left" w:pos="1985"/>
          <w:tab w:val="left" w:pos="3969"/>
        </w:tabs>
        <w:rPr>
          <w:rFonts w:ascii="Arial" w:hAnsi="Arial" w:cs="Arial"/>
          <w:b/>
          <w:bCs/>
        </w:rPr>
      </w:pPr>
    </w:p>
    <w:p>
      <w:pPr>
        <w:keepNext/>
        <w:keepLines/>
        <w:tabs>
          <w:tab w:val="left" w:pos="1985"/>
          <w:tab w:val="left" w:pos="3969"/>
          <w:tab w:val="center" w:pos="4663"/>
        </w:tabs>
      </w:pPr>
      <w:bookmarkStart w:id="9" w:name="_Toc454461909"/>
      <w:r>
        <w:rPr>
          <w:rFonts w:ascii="Arial" w:hAnsi="Arial" w:cs="Arial"/>
          <w:b/>
          <w:bCs/>
        </w:rPr>
        <w:t>Approved</w:t>
      </w:r>
      <w:bookmarkEnd w:id="9"/>
      <w:r>
        <w:rPr>
          <w:rFonts w:ascii="Arial" w:hAnsi="Arial" w:cs="Arial"/>
          <w:b/>
          <w:bCs/>
        </w:rPr>
        <w:tab/>
      </w:r>
      <w:r>
        <w:tab/>
      </w:r>
      <w:r>
        <w:tab/>
      </w:r>
    </w:p>
    <w:p>
      <w:pPr>
        <w:rPr>
          <w:rFonts w:ascii="Arial" w:hAnsi="Arial" w:cs="Arial"/>
          <w:b/>
          <w:bCs/>
          <w:u w:val="single"/>
        </w:rPr>
      </w:pPr>
    </w:p>
    <w:p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 xml:space="preserve">           </w:t>
      </w:r>
    </w:p>
    <w:p>
      <w:pPr>
        <w:ind w:left="709" w:firstLine="709"/>
        <w:rPr>
          <w:rFonts w:ascii="Arial" w:hAnsi="Arial" w:cs="Arial"/>
        </w:rPr>
      </w:pPr>
    </w:p>
    <w:p>
      <w:pPr>
        <w:ind w:left="709" w:firstLine="709"/>
        <w:rPr>
          <w:rFonts w:ascii="Arial" w:hAnsi="Arial" w:cs="Arial"/>
        </w:rPr>
      </w:pPr>
    </w:p>
    <w:p>
      <w:pPr>
        <w:ind w:left="709" w:firstLine="709"/>
        <w:rPr>
          <w:rFonts w:ascii="Arial" w:hAnsi="Arial" w:cs="Arial"/>
        </w:rPr>
      </w:pPr>
    </w:p>
    <w:tbl>
      <w:tblPr>
        <w:tblStyle w:val="39"/>
        <w:tblW w:w="9355" w:type="dxa"/>
        <w:tblInd w:w="70" w:type="dxa"/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2268"/>
        <w:gridCol w:w="7087"/>
      </w:tblGrid>
      <w:tr>
        <w:tblPrEx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77" w:hRule="atLeast"/>
        </w:trPr>
        <w:tc>
          <w:tcPr>
            <w:tcW w:w="2268" w:type="dxa"/>
          </w:tcPr>
          <w:p>
            <w:pPr>
              <w:outlineLvl w:val="0"/>
              <w:rPr>
                <w:rFonts w:ascii="Arial" w:hAnsi="Arial" w:cs="Arial"/>
              </w:rPr>
            </w:pPr>
            <w:bookmarkStart w:id="10" w:name="_Toc22897"/>
            <w:bookmarkStart w:id="11" w:name="_Toc25806"/>
            <w:bookmarkStart w:id="12" w:name="_Toc28279"/>
            <w:bookmarkStart w:id="13" w:name="_Toc16913"/>
            <w:bookmarkStart w:id="14" w:name="_Toc4470"/>
            <w:bookmarkStart w:id="15" w:name="_Toc21920"/>
            <w:bookmarkStart w:id="16" w:name="_Toc10833"/>
            <w:bookmarkStart w:id="17" w:name="_Toc792"/>
            <w:bookmarkStart w:id="18" w:name="_Toc531263837"/>
            <w:bookmarkStart w:id="19" w:name="_Toc24925"/>
            <w:bookmarkStart w:id="20" w:name="_Toc26845"/>
            <w:bookmarkStart w:id="21" w:name="_Toc6688"/>
            <w:bookmarkStart w:id="22" w:name="_Toc458180182"/>
            <w:bookmarkStart w:id="23" w:name="_Toc15212"/>
            <w:bookmarkStart w:id="24" w:name="_Toc11041"/>
            <w:bookmarkStart w:id="25" w:name="_Toc458607466"/>
            <w:bookmarkStart w:id="26" w:name="_Toc454461910"/>
            <w:bookmarkStart w:id="27" w:name="_Toc32603"/>
            <w:bookmarkStart w:id="28" w:name="_Toc10298"/>
            <w:bookmarkStart w:id="29" w:name="_Toc4828"/>
            <w:r>
              <w:rPr>
                <w:rFonts w:ascii="Arial" w:hAnsi="Arial" w:cs="Arial"/>
                <w:b/>
                <w:bCs/>
              </w:rPr>
              <w:t>Purpose</w:t>
            </w:r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</w:p>
        </w:tc>
        <w:tc>
          <w:tcPr>
            <w:tcW w:w="7087" w:type="dxa"/>
          </w:tcPr>
          <w:p>
            <w:pPr>
              <w:pStyle w:val="73"/>
              <w:rPr>
                <w:rFonts w:ascii="Arial" w:hAnsi="Arial" w:cs="Arial"/>
              </w:rPr>
            </w:pPr>
          </w:p>
        </w:tc>
      </w:tr>
      <w:tr>
        <w:tblPrEx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73" w:hRule="atLeast"/>
        </w:trPr>
        <w:tc>
          <w:tcPr>
            <w:tcW w:w="2268" w:type="dxa"/>
          </w:tcPr>
          <w:p>
            <w:pPr>
              <w:outlineLvl w:val="0"/>
              <w:rPr>
                <w:rFonts w:ascii="Arial" w:hAnsi="Arial" w:cs="Arial"/>
              </w:rPr>
            </w:pPr>
            <w:bookmarkStart w:id="30" w:name="_Toc15576"/>
            <w:bookmarkStart w:id="31" w:name="_Toc531263838"/>
            <w:bookmarkStart w:id="32" w:name="_Toc26482"/>
            <w:bookmarkStart w:id="33" w:name="_Toc23397"/>
            <w:bookmarkStart w:id="34" w:name="_Toc16006"/>
            <w:bookmarkStart w:id="35" w:name="_Toc32005"/>
            <w:bookmarkStart w:id="36" w:name="_Toc24322"/>
            <w:bookmarkStart w:id="37" w:name="_Toc8935"/>
            <w:bookmarkStart w:id="38" w:name="_Toc458180183"/>
            <w:bookmarkStart w:id="39" w:name="_Toc28602"/>
            <w:bookmarkStart w:id="40" w:name="_Toc2967"/>
            <w:bookmarkStart w:id="41" w:name="_Toc4572"/>
            <w:bookmarkStart w:id="42" w:name="_Toc29818"/>
            <w:bookmarkStart w:id="43" w:name="_Toc458607467"/>
            <w:bookmarkStart w:id="44" w:name="_Toc18847"/>
            <w:bookmarkStart w:id="45" w:name="_Toc454461911"/>
            <w:bookmarkStart w:id="46" w:name="_Toc12649"/>
            <w:bookmarkStart w:id="47" w:name="_Toc18167"/>
            <w:bookmarkStart w:id="48" w:name="_Toc8668"/>
            <w:bookmarkStart w:id="49" w:name="_Toc8800"/>
            <w:r>
              <w:rPr>
                <w:rFonts w:ascii="Arial" w:hAnsi="Arial" w:cs="Arial"/>
                <w:b/>
                <w:bCs/>
              </w:rPr>
              <w:t>Scope</w:t>
            </w:r>
            <w:bookmarkEnd w:id="30"/>
            <w:bookmarkEnd w:id="31"/>
            <w:bookmarkEnd w:id="32"/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</w:p>
        </w:tc>
        <w:tc>
          <w:tcPr>
            <w:tcW w:w="7087" w:type="dxa"/>
          </w:tcPr>
          <w:p>
            <w:pPr>
              <w:pStyle w:val="73"/>
              <w:rPr>
                <w:rFonts w:ascii="Arial" w:hAnsi="Arial" w:cs="Arial"/>
              </w:rPr>
            </w:pPr>
          </w:p>
        </w:tc>
      </w:tr>
      <w:tr>
        <w:tblPrEx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271" w:hRule="atLeast"/>
        </w:trPr>
        <w:tc>
          <w:tcPr>
            <w:tcW w:w="2268" w:type="dxa"/>
          </w:tcPr>
          <w:p>
            <w:pPr>
              <w:outlineLvl w:val="0"/>
              <w:rPr>
                <w:rFonts w:ascii="Arial" w:hAnsi="Arial" w:cs="Arial"/>
              </w:rPr>
            </w:pPr>
            <w:bookmarkStart w:id="50" w:name="_Toc27090"/>
            <w:bookmarkStart w:id="51" w:name="_Toc16144"/>
            <w:bookmarkStart w:id="52" w:name="_Toc11918"/>
            <w:bookmarkStart w:id="53" w:name="_Toc10167"/>
            <w:bookmarkStart w:id="54" w:name="_Toc531263839"/>
            <w:bookmarkStart w:id="55" w:name="_Toc16718"/>
            <w:bookmarkStart w:id="56" w:name="_Toc13761"/>
            <w:bookmarkStart w:id="57" w:name="_Toc9584"/>
            <w:bookmarkStart w:id="58" w:name="_Toc13376"/>
            <w:bookmarkStart w:id="59" w:name="_Toc2818"/>
            <w:bookmarkStart w:id="60" w:name="_Toc458180184"/>
            <w:bookmarkStart w:id="61" w:name="_Toc18249"/>
            <w:bookmarkStart w:id="62" w:name="_Toc454461912"/>
            <w:bookmarkStart w:id="63" w:name="_Toc4831"/>
            <w:bookmarkStart w:id="64" w:name="_Toc458607468"/>
            <w:bookmarkStart w:id="65" w:name="_Toc26330"/>
            <w:bookmarkStart w:id="66" w:name="_Toc30735"/>
            <w:bookmarkStart w:id="67" w:name="_Toc9357"/>
            <w:bookmarkStart w:id="68" w:name="_Toc27515"/>
            <w:bookmarkStart w:id="69" w:name="_Toc11572"/>
            <w:r>
              <w:rPr>
                <w:rFonts w:ascii="Arial" w:hAnsi="Arial" w:cs="Arial"/>
                <w:b/>
                <w:bCs/>
              </w:rPr>
              <w:t>Intended Readers</w:t>
            </w:r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</w:p>
        </w:tc>
        <w:tc>
          <w:tcPr>
            <w:tcW w:w="7087" w:type="dxa"/>
          </w:tcPr>
          <w:p>
            <w:pPr>
              <w:pStyle w:val="73"/>
              <w:rPr>
                <w:rFonts w:ascii="Arial" w:hAnsi="Arial" w:cs="Arial"/>
              </w:rPr>
            </w:pPr>
          </w:p>
        </w:tc>
      </w:tr>
    </w:tbl>
    <w:p>
      <w:pPr>
        <w:pStyle w:val="145"/>
        <w:rPr>
          <w:rFonts w:ascii="Arial" w:hAnsi="Arial" w:cs="Arial"/>
          <w:b/>
          <w:bCs/>
        </w:rPr>
      </w:pPr>
    </w:p>
    <w:p>
      <w:pPr>
        <w:outlineLvl w:val="0"/>
        <w:rPr>
          <w:rFonts w:ascii="Arial" w:hAnsi="Arial" w:cs="Arial"/>
          <w:b/>
          <w:bCs/>
        </w:rPr>
      </w:pPr>
      <w:bookmarkStart w:id="70" w:name="_Toc17899"/>
      <w:bookmarkStart w:id="71" w:name="_Toc28891"/>
      <w:bookmarkStart w:id="72" w:name="_Toc3691"/>
      <w:bookmarkStart w:id="73" w:name="_Toc23258"/>
      <w:bookmarkStart w:id="74" w:name="_Toc28017"/>
      <w:bookmarkStart w:id="75" w:name="_Toc11638"/>
      <w:bookmarkStart w:id="76" w:name="_Toc10573"/>
      <w:bookmarkStart w:id="77" w:name="_Toc13175"/>
      <w:bookmarkStart w:id="78" w:name="_Toc823"/>
      <w:bookmarkStart w:id="79" w:name="_Toc4192"/>
      <w:r>
        <w:rPr>
          <w:rFonts w:hint="eastAsia" w:ascii="Arial" w:hAnsi="Arial" w:cs="Arial"/>
          <w:b/>
          <w:bCs/>
        </w:rPr>
        <w:t>I</w:t>
      </w:r>
      <w:r>
        <w:rPr>
          <w:rFonts w:ascii="Arial" w:hAnsi="Arial" w:cs="Arial"/>
          <w:b/>
          <w:bCs/>
        </w:rPr>
        <w:t>mpact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5"/>
        <w:rPr>
          <w:rFonts w:cs="Arial"/>
        </w:rPr>
      </w:pPr>
    </w:p>
    <w:p>
      <w:pPr>
        <w:pStyle w:val="148"/>
        <w:jc w:val="left"/>
        <w:outlineLvl w:val="9"/>
        <w:rPr>
          <w:rFonts w:eastAsia="宋体" w:cs="Arial"/>
        </w:rPr>
      </w:pPr>
      <w:bookmarkStart w:id="80" w:name="_Toc130033413"/>
      <w:r>
        <w:rPr>
          <w:rFonts w:eastAsia="宋体" w:cs="Arial"/>
        </w:rPr>
        <w:br w:type="page"/>
      </w:r>
    </w:p>
    <w:p>
      <w:pPr>
        <w:pStyle w:val="148"/>
        <w:outlineLvl w:val="9"/>
        <w:rPr>
          <w:rFonts w:eastAsia="宋体" w:cs="Arial"/>
        </w:rPr>
      </w:pPr>
      <w:bookmarkStart w:id="81" w:name="_Toc28604"/>
      <w:bookmarkStart w:id="82" w:name="_Toc24421"/>
      <w:bookmarkStart w:id="83" w:name="_Toc2015"/>
      <w:bookmarkStart w:id="84" w:name="_Toc515"/>
      <w:bookmarkStart w:id="85" w:name="_Toc12922"/>
      <w:bookmarkStart w:id="86" w:name="_Toc458180185"/>
      <w:bookmarkStart w:id="87" w:name="_Toc6582"/>
      <w:bookmarkStart w:id="88" w:name="_Toc3817"/>
      <w:bookmarkStart w:id="89" w:name="_Toc458607469"/>
      <w:bookmarkStart w:id="90" w:name="_Toc25525"/>
      <w:bookmarkStart w:id="91" w:name="_Toc1367"/>
      <w:bookmarkStart w:id="92" w:name="_Toc17681"/>
      <w:bookmarkStart w:id="93" w:name="_Toc13366"/>
      <w:bookmarkStart w:id="94" w:name="_Toc26350"/>
      <w:bookmarkStart w:id="95" w:name="_Toc10613"/>
      <w:bookmarkStart w:id="96" w:name="_Toc7742"/>
      <w:bookmarkStart w:id="97" w:name="_Toc17096"/>
      <w:bookmarkStart w:id="98" w:name="_Toc20052"/>
      <w:r>
        <w:rPr>
          <w:rFonts w:hAnsi="宋体" w:eastAsia="宋体" w:cs="Arial"/>
        </w:rPr>
        <w:t>修改历史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tbl>
      <w:tblPr>
        <w:tblStyle w:val="39"/>
        <w:tblW w:w="9666" w:type="dxa"/>
        <w:jc w:val="center"/>
        <w:tblInd w:w="0" w:type="dxa"/>
        <w:tblBorders>
          <w:top w:val="double" w:color="auto" w:sz="4" w:space="0"/>
          <w:left w:val="double" w:color="auto" w:sz="4" w:space="0"/>
          <w:bottom w:val="double" w:color="auto" w:sz="4" w:space="0"/>
          <w:right w:val="doub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5"/>
        <w:gridCol w:w="1346"/>
        <w:gridCol w:w="3505"/>
        <w:gridCol w:w="1961"/>
        <w:gridCol w:w="1369"/>
      </w:tblGrid>
      <w:tr>
        <w:tblPrEx>
          <w:tblBorders>
            <w:top w:val="double" w:color="auto" w:sz="4" w:space="0"/>
            <w:left w:val="double" w:color="auto" w:sz="4" w:space="0"/>
            <w:bottom w:val="double" w:color="auto" w:sz="4" w:space="0"/>
            <w:right w:val="double" w:color="auto" w:sz="4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  <w:jc w:val="center"/>
        </w:trPr>
        <w:tc>
          <w:tcPr>
            <w:tcW w:w="1485" w:type="dxa"/>
            <w:tcBorders>
              <w:top w:val="double" w:color="auto" w:sz="4" w:space="0"/>
              <w:bottom w:val="single" w:color="auto" w:sz="6" w:space="0"/>
            </w:tcBorders>
            <w:shd w:val="clear" w:color="auto" w:fill="E0E0E0"/>
            <w:vAlign w:val="center"/>
          </w:tcPr>
          <w:p>
            <w:pPr>
              <w:pStyle w:val="150"/>
              <w:rPr>
                <w:rFonts w:cs="Arial"/>
              </w:rPr>
            </w:pPr>
            <w:r>
              <w:rPr>
                <w:rFonts w:cs="Arial"/>
              </w:rPr>
              <w:t>Date</w:t>
            </w:r>
          </w:p>
        </w:tc>
        <w:tc>
          <w:tcPr>
            <w:tcW w:w="1346" w:type="dxa"/>
            <w:tcBorders>
              <w:top w:val="double" w:color="auto" w:sz="4" w:space="0"/>
              <w:bottom w:val="single" w:color="auto" w:sz="6" w:space="0"/>
            </w:tcBorders>
            <w:shd w:val="clear" w:color="auto" w:fill="E0E0E0"/>
            <w:vAlign w:val="center"/>
          </w:tcPr>
          <w:p>
            <w:pPr>
              <w:pStyle w:val="150"/>
              <w:rPr>
                <w:rFonts w:cs="Arial"/>
              </w:rPr>
            </w:pPr>
            <w:r>
              <w:rPr>
                <w:rFonts w:cs="Arial"/>
              </w:rPr>
              <w:t>Version</w:t>
            </w:r>
          </w:p>
        </w:tc>
        <w:tc>
          <w:tcPr>
            <w:tcW w:w="3505" w:type="dxa"/>
            <w:tcBorders>
              <w:top w:val="double" w:color="auto" w:sz="4" w:space="0"/>
              <w:bottom w:val="single" w:color="auto" w:sz="6" w:space="0"/>
            </w:tcBorders>
            <w:shd w:val="clear" w:color="auto" w:fill="E0E0E0"/>
            <w:vAlign w:val="center"/>
          </w:tcPr>
          <w:p>
            <w:pPr>
              <w:pStyle w:val="150"/>
              <w:rPr>
                <w:rFonts w:cs="Arial"/>
              </w:rPr>
            </w:pPr>
            <w:r>
              <w:rPr>
                <w:rFonts w:cs="Arial"/>
              </w:rPr>
              <w:t>Notes</w:t>
            </w:r>
          </w:p>
        </w:tc>
        <w:tc>
          <w:tcPr>
            <w:tcW w:w="1961" w:type="dxa"/>
            <w:tcBorders>
              <w:top w:val="double" w:color="auto" w:sz="4" w:space="0"/>
              <w:bottom w:val="single" w:color="auto" w:sz="6" w:space="0"/>
            </w:tcBorders>
            <w:shd w:val="clear" w:color="auto" w:fill="E0E0E0"/>
            <w:vAlign w:val="center"/>
          </w:tcPr>
          <w:p>
            <w:pPr>
              <w:pStyle w:val="150"/>
              <w:rPr>
                <w:rFonts w:cs="Arial"/>
              </w:rPr>
            </w:pPr>
            <w:r>
              <w:rPr>
                <w:rFonts w:cs="Arial"/>
              </w:rPr>
              <w:t>Reviser</w:t>
            </w:r>
          </w:p>
        </w:tc>
        <w:tc>
          <w:tcPr>
            <w:tcW w:w="1369" w:type="dxa"/>
            <w:tcBorders>
              <w:top w:val="double" w:color="auto" w:sz="4" w:space="0"/>
              <w:bottom w:val="single" w:color="auto" w:sz="6" w:space="0"/>
            </w:tcBorders>
            <w:shd w:val="clear" w:color="auto" w:fill="E0E0E0"/>
            <w:vAlign w:val="center"/>
          </w:tcPr>
          <w:p>
            <w:pPr>
              <w:pStyle w:val="150"/>
              <w:rPr>
                <w:rFonts w:cs="Arial"/>
              </w:rPr>
            </w:pPr>
            <w:r>
              <w:rPr>
                <w:rFonts w:cs="Arial"/>
              </w:rPr>
              <w:t>Approver</w:t>
            </w:r>
          </w:p>
        </w:tc>
      </w:tr>
      <w:tr>
        <w:tblPrEx>
          <w:tblBorders>
            <w:top w:val="double" w:color="auto" w:sz="4" w:space="0"/>
            <w:left w:val="double" w:color="auto" w:sz="4" w:space="0"/>
            <w:bottom w:val="double" w:color="auto" w:sz="4" w:space="0"/>
            <w:right w:val="double" w:color="auto" w:sz="4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5" w:type="dxa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149"/>
              <w:jc w:val="center"/>
              <w:rPr>
                <w:rFonts w:cs="Arial"/>
              </w:rPr>
            </w:pPr>
            <w:r>
              <w:rPr>
                <w:rFonts w:cs="Arial"/>
              </w:rPr>
              <w:t>20</w:t>
            </w:r>
            <w:r>
              <w:rPr>
                <w:rFonts w:hint="eastAsia" w:cs="Arial"/>
              </w:rPr>
              <w:t>20</w:t>
            </w:r>
            <w:r>
              <w:rPr>
                <w:rFonts w:cs="Arial"/>
              </w:rPr>
              <w:t>/</w:t>
            </w:r>
            <w:r>
              <w:rPr>
                <w:rFonts w:hint="eastAsia" w:cs="Arial"/>
              </w:rPr>
              <w:t>04</w:t>
            </w:r>
            <w:r>
              <w:rPr>
                <w:rFonts w:cs="Arial"/>
              </w:rPr>
              <w:t>/</w:t>
            </w:r>
            <w:r>
              <w:rPr>
                <w:rFonts w:hint="eastAsia" w:cs="Arial"/>
              </w:rPr>
              <w:t>16</w:t>
            </w:r>
          </w:p>
        </w:tc>
        <w:tc>
          <w:tcPr>
            <w:tcW w:w="1346" w:type="dxa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149"/>
              <w:jc w:val="center"/>
              <w:rPr>
                <w:rFonts w:hint="eastAsia" w:eastAsia="宋体" w:cs="Arial"/>
                <w:lang w:val="en-US" w:eastAsia="zh-CN"/>
              </w:rPr>
            </w:pPr>
            <w:r>
              <w:rPr>
                <w:rFonts w:hint="eastAsia" w:cs="Arial"/>
                <w:lang w:val="en-US" w:eastAsia="zh-CN"/>
              </w:rPr>
              <w:t>0.1</w:t>
            </w:r>
          </w:p>
        </w:tc>
        <w:tc>
          <w:tcPr>
            <w:tcW w:w="3505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149"/>
              <w:rPr>
                <w:rFonts w:cs="Arial"/>
                <w:sz w:val="20"/>
                <w:szCs w:val="20"/>
              </w:rPr>
            </w:pPr>
            <w:r>
              <w:rPr>
                <w:rFonts w:hAnsi="宋体" w:cs="Arial"/>
                <w:sz w:val="20"/>
                <w:szCs w:val="20"/>
              </w:rPr>
              <w:t>文档作成</w:t>
            </w:r>
            <w:r>
              <w:rPr>
                <w:rFonts w:cs="Arial"/>
                <w:sz w:val="20"/>
                <w:szCs w:val="20"/>
              </w:rPr>
              <w:t>/Initial Release</w:t>
            </w:r>
          </w:p>
        </w:tc>
        <w:tc>
          <w:tcPr>
            <w:tcW w:w="1961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149"/>
              <w:rPr>
                <w:rFonts w:cs="Arial"/>
              </w:rPr>
            </w:pPr>
            <w:r>
              <w:rPr>
                <w:rFonts w:hint="eastAsia" w:cs="Arial"/>
              </w:rPr>
              <w:t>luoyong</w:t>
            </w:r>
          </w:p>
        </w:tc>
        <w:tc>
          <w:tcPr>
            <w:tcW w:w="1369" w:type="dxa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149"/>
              <w:jc w:val="center"/>
              <w:rPr>
                <w:rFonts w:cs="Arial"/>
              </w:rPr>
            </w:pPr>
          </w:p>
        </w:tc>
      </w:tr>
      <w:tr>
        <w:tblPrEx>
          <w:tblBorders>
            <w:top w:val="double" w:color="auto" w:sz="4" w:space="0"/>
            <w:left w:val="double" w:color="auto" w:sz="4" w:space="0"/>
            <w:bottom w:val="double" w:color="auto" w:sz="4" w:space="0"/>
            <w:right w:val="double" w:color="auto" w:sz="4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85" w:type="dxa"/>
            <w:tcBorders>
              <w:top w:val="single" w:color="auto" w:sz="6" w:space="0"/>
            </w:tcBorders>
            <w:vAlign w:val="center"/>
          </w:tcPr>
          <w:p>
            <w:pPr>
              <w:pStyle w:val="149"/>
              <w:jc w:val="center"/>
              <w:rPr>
                <w:rFonts w:hint="eastAsia" w:eastAsia="宋体" w:cs="Arial"/>
                <w:lang w:eastAsia="zh-CN"/>
              </w:rPr>
            </w:pPr>
            <w:r>
              <w:rPr>
                <w:rFonts w:cs="Arial"/>
              </w:rPr>
              <w:t>20</w:t>
            </w:r>
            <w:r>
              <w:rPr>
                <w:rFonts w:hint="eastAsia" w:cs="Arial"/>
              </w:rPr>
              <w:t>20</w:t>
            </w:r>
            <w:r>
              <w:rPr>
                <w:rFonts w:cs="Arial"/>
              </w:rPr>
              <w:t>/</w:t>
            </w:r>
            <w:r>
              <w:rPr>
                <w:rFonts w:hint="eastAsia" w:cs="Arial"/>
              </w:rPr>
              <w:t>04</w:t>
            </w:r>
            <w:r>
              <w:rPr>
                <w:rFonts w:cs="Arial"/>
              </w:rPr>
              <w:t>/</w:t>
            </w:r>
            <w:r>
              <w:rPr>
                <w:rFonts w:hint="eastAsia" w:cs="Arial"/>
              </w:rPr>
              <w:t>1</w:t>
            </w:r>
            <w:r>
              <w:rPr>
                <w:rFonts w:hint="eastAsia" w:cs="Arial"/>
                <w:lang w:val="en-US" w:eastAsia="zh-CN"/>
              </w:rPr>
              <w:t>8</w:t>
            </w:r>
          </w:p>
        </w:tc>
        <w:tc>
          <w:tcPr>
            <w:tcW w:w="1346" w:type="dxa"/>
            <w:tcBorders>
              <w:top w:val="single" w:color="auto" w:sz="6" w:space="0"/>
            </w:tcBorders>
            <w:vAlign w:val="center"/>
          </w:tcPr>
          <w:p>
            <w:pPr>
              <w:pStyle w:val="149"/>
              <w:jc w:val="center"/>
              <w:rPr>
                <w:rFonts w:cs="Arial"/>
              </w:rPr>
            </w:pPr>
            <w:r>
              <w:rPr>
                <w:rFonts w:hint="eastAsia" w:cs="Arial"/>
                <w:lang w:val="en-US" w:eastAsia="zh-CN"/>
              </w:rPr>
              <w:t>0.2</w:t>
            </w:r>
          </w:p>
        </w:tc>
        <w:tc>
          <w:tcPr>
            <w:tcW w:w="3505" w:type="dxa"/>
            <w:tcBorders>
              <w:top w:val="single" w:color="auto" w:sz="6" w:space="0"/>
            </w:tcBorders>
            <w:vAlign w:val="top"/>
          </w:tcPr>
          <w:p>
            <w:pPr>
              <w:pStyle w:val="149"/>
              <w:rPr>
                <w:rFonts w:hint="eastAsia" w:hAnsi="宋体" w:eastAsia="宋体" w:cs="Arial"/>
                <w:sz w:val="20"/>
                <w:szCs w:val="20"/>
                <w:lang w:val="en-US" w:eastAsia="zh-CN"/>
              </w:rPr>
            </w:pPr>
            <w:r>
              <w:rPr>
                <w:rFonts w:hint="eastAsia" w:hAnsi="宋体" w:cs="Arial"/>
                <w:sz w:val="20"/>
                <w:szCs w:val="20"/>
                <w:lang w:val="en-US" w:eastAsia="zh-CN"/>
              </w:rPr>
              <w:t>评审会议后内容调整</w:t>
            </w:r>
          </w:p>
        </w:tc>
        <w:tc>
          <w:tcPr>
            <w:tcW w:w="1961" w:type="dxa"/>
            <w:tcBorders>
              <w:top w:val="single" w:color="auto" w:sz="6" w:space="0"/>
            </w:tcBorders>
            <w:vAlign w:val="top"/>
          </w:tcPr>
          <w:p>
            <w:pPr>
              <w:pStyle w:val="149"/>
              <w:rPr>
                <w:rFonts w:cs="Arial"/>
              </w:rPr>
            </w:pPr>
            <w:r>
              <w:rPr>
                <w:rFonts w:hint="eastAsia" w:cs="Arial"/>
              </w:rPr>
              <w:t>luoyong</w:t>
            </w:r>
          </w:p>
        </w:tc>
        <w:tc>
          <w:tcPr>
            <w:tcW w:w="1369" w:type="dxa"/>
            <w:tcBorders>
              <w:top w:val="single" w:color="auto" w:sz="6" w:space="0"/>
            </w:tcBorders>
            <w:vAlign w:val="center"/>
          </w:tcPr>
          <w:p>
            <w:pPr>
              <w:pStyle w:val="149"/>
              <w:jc w:val="center"/>
              <w:rPr>
                <w:rFonts w:cs="Arial"/>
              </w:rPr>
            </w:pPr>
          </w:p>
        </w:tc>
      </w:tr>
      <w:bookmarkEnd w:id="80"/>
    </w:tbl>
    <w:p>
      <w:pPr>
        <w:pStyle w:val="147"/>
        <w:jc w:val="left"/>
        <w:rPr>
          <w:rFonts w:eastAsia="宋体" w:cs="Arial"/>
        </w:rPr>
      </w:pPr>
    </w:p>
    <w:p>
      <w:pPr>
        <w:rPr>
          <w:rFonts w:cs="Arial"/>
        </w:rPr>
      </w:pPr>
      <w:r>
        <w:rPr>
          <w:rFonts w:cs="Arial"/>
        </w:rPr>
        <w:br w:type="page"/>
      </w:r>
    </w:p>
    <w:p>
      <w:pPr>
        <w:jc w:val="center"/>
        <w:rPr>
          <w:rFonts w:ascii="Arial" w:hAnsi="Arial" w:cs="Arial"/>
          <w:b/>
          <w:sz w:val="30"/>
          <w:szCs w:val="30"/>
        </w:rPr>
      </w:pPr>
      <w:r>
        <w:rPr>
          <w:rFonts w:ascii="Arial" w:hAnsi="宋体" w:cs="Arial"/>
          <w:b/>
          <w:sz w:val="32"/>
          <w:szCs w:val="32"/>
        </w:rPr>
        <w:t>目录</w:t>
      </w:r>
    </w:p>
    <w:p>
      <w:pPr>
        <w:jc w:val="center"/>
        <w:rPr>
          <w:rFonts w:ascii="Arial" w:hAnsi="Arial" w:cs="Arial"/>
          <w:b/>
          <w:sz w:val="30"/>
          <w:szCs w:val="30"/>
        </w:rPr>
      </w:pPr>
    </w:p>
    <w:p>
      <w:pPr>
        <w:pStyle w:val="25"/>
        <w:tabs>
          <w:tab w:val="right" w:leader="dot" w:pos="9326"/>
        </w:tabs>
      </w:pPr>
      <w:r>
        <w:rPr>
          <w:rFonts w:cs="Arial"/>
          <w:b/>
        </w:rPr>
        <w:fldChar w:fldCharType="begin"/>
      </w:r>
      <w:r>
        <w:rPr>
          <w:rFonts w:cs="Arial"/>
          <w:b/>
        </w:rPr>
        <w:instrText xml:space="preserve"> TOC \o "1-3" \h \z \u </w:instrText>
      </w:r>
      <w:r>
        <w:rPr>
          <w:rFonts w:cs="Arial"/>
          <w:b/>
        </w:rPr>
        <w:fldChar w:fldCharType="separate"/>
      </w:r>
      <w:r>
        <w:rPr>
          <w:rFonts w:cs="Arial"/>
        </w:rPr>
        <w:fldChar w:fldCharType="begin"/>
      </w:r>
      <w:r>
        <w:rPr>
          <w:rFonts w:cs="Arial"/>
        </w:rPr>
        <w:instrText xml:space="preserve"> HYPERLINK \l _Toc4828 </w:instrText>
      </w:r>
      <w:r>
        <w:rPr>
          <w:rFonts w:cs="Arial"/>
        </w:rPr>
        <w:fldChar w:fldCharType="separate"/>
      </w:r>
      <w:r>
        <w:rPr>
          <w:rFonts w:ascii="Arial" w:hAnsi="Arial" w:cs="Arial"/>
          <w:bCs/>
        </w:rPr>
        <w:t>Purpose</w:t>
      </w:r>
      <w:r>
        <w:tab/>
      </w:r>
      <w:r>
        <w:fldChar w:fldCharType="begin"/>
      </w:r>
      <w:r>
        <w:instrText xml:space="preserve"> PAGEREF _Toc4828 </w:instrText>
      </w:r>
      <w:r>
        <w:fldChar w:fldCharType="separate"/>
      </w:r>
      <w:r>
        <w:t>1</w:t>
      </w:r>
      <w:r>
        <w:fldChar w:fldCharType="end"/>
      </w:r>
      <w:r>
        <w:rPr>
          <w:rFonts w:cs="Arial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_Toc26482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ascii="Arial" w:hAnsi="Arial" w:cs="Arial"/>
          <w:bCs/>
        </w:rPr>
        <w:t>Scope</w:t>
      </w:r>
      <w:r>
        <w:tab/>
      </w:r>
      <w:r>
        <w:fldChar w:fldCharType="begin"/>
      </w:r>
      <w:r>
        <w:instrText xml:space="preserve"> PAGEREF _Toc26482 </w:instrText>
      </w:r>
      <w:r>
        <w:fldChar w:fldCharType="separate"/>
      </w:r>
      <w:r>
        <w:t>1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_Toc11572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ascii="Arial" w:hAnsi="Arial" w:cs="Arial"/>
          <w:bCs/>
        </w:rPr>
        <w:t>Intended Readers</w:t>
      </w:r>
      <w:r>
        <w:tab/>
      </w:r>
      <w:r>
        <w:fldChar w:fldCharType="begin"/>
      </w:r>
      <w:r>
        <w:instrText xml:space="preserve"> PAGEREF _Toc11572 </w:instrText>
      </w:r>
      <w:r>
        <w:fldChar w:fldCharType="separate"/>
      </w:r>
      <w:r>
        <w:t>1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_Toc10573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eastAsia" w:ascii="Arial" w:hAnsi="Arial" w:cs="Arial"/>
          <w:bCs/>
        </w:rPr>
        <w:t>I</w:t>
      </w:r>
      <w:r>
        <w:rPr>
          <w:rFonts w:ascii="Arial" w:hAnsi="Arial" w:cs="Arial"/>
          <w:bCs/>
        </w:rPr>
        <w:t>mpact</w:t>
      </w:r>
      <w:r>
        <w:tab/>
      </w:r>
      <w:r>
        <w:fldChar w:fldCharType="begin"/>
      </w:r>
      <w:r>
        <w:instrText xml:space="preserve"> PAGEREF _Toc10573 </w:instrText>
      </w:r>
      <w:r>
        <w:fldChar w:fldCharType="separate"/>
      </w:r>
      <w:r>
        <w:t>1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_Toc17681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Ansi="宋体" w:eastAsia="宋体" w:cs="Arial"/>
        </w:rPr>
        <w:t>修改历史</w:t>
      </w:r>
      <w:r>
        <w:tab/>
      </w:r>
      <w:r>
        <w:fldChar w:fldCharType="begin"/>
      </w:r>
      <w:r>
        <w:instrText xml:space="preserve"> PAGEREF _Toc17681 </w:instrText>
      </w:r>
      <w:r>
        <w:fldChar w:fldCharType="separate"/>
      </w:r>
      <w:r>
        <w:t>2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_Toc6409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1. </w:t>
      </w:r>
      <w:r>
        <w:rPr>
          <w:rFonts w:hint="eastAsia"/>
        </w:rPr>
        <w:t>缩略语定义</w:t>
      </w:r>
      <w:r>
        <w:tab/>
      </w:r>
      <w:r>
        <w:fldChar w:fldCharType="begin"/>
      </w:r>
      <w:r>
        <w:instrText xml:space="preserve"> PAGEREF _Toc6409 </w:instrText>
      </w:r>
      <w:r>
        <w:fldChar w:fldCharType="separate"/>
      </w:r>
      <w:r>
        <w:t>5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_Toc24842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  <w:kern w:val="2"/>
        </w:rPr>
        <w:t xml:space="preserve">2. </w:t>
      </w:r>
      <w:r>
        <w:rPr>
          <w:rFonts w:hint="eastAsia" w:ascii="宋体" w:hAnsi="宋体" w:cs="宋体"/>
          <w:kern w:val="2"/>
        </w:rPr>
        <w:t>整体说明</w:t>
      </w:r>
      <w:r>
        <w:tab/>
      </w:r>
      <w:r>
        <w:fldChar w:fldCharType="begin"/>
      </w:r>
      <w:r>
        <w:instrText xml:space="preserve"> PAGEREF _Toc24842 </w:instrText>
      </w:r>
      <w:r>
        <w:fldChar w:fldCharType="separate"/>
      </w:r>
      <w:r>
        <w:t>5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_Toc13355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2.1 </w:t>
      </w:r>
      <w:r>
        <w:rPr>
          <w:rFonts w:hint="eastAsia" w:ascii="宋体" w:hAnsi="宋体" w:cs="宋体"/>
        </w:rPr>
        <w:t>产品简介</w:t>
      </w:r>
      <w:r>
        <w:tab/>
      </w:r>
      <w:r>
        <w:fldChar w:fldCharType="begin"/>
      </w:r>
      <w:r>
        <w:instrText xml:space="preserve"> PAGEREF _Toc13355 </w:instrText>
      </w:r>
      <w:r>
        <w:fldChar w:fldCharType="separate"/>
      </w:r>
      <w:r>
        <w:t>5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_Toc7740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2.2 </w:t>
      </w:r>
      <w:r>
        <w:rPr>
          <w:rFonts w:hint="eastAsia" w:ascii="宋体" w:hAnsi="宋体" w:cs="宋体"/>
          <w:szCs w:val="22"/>
        </w:rPr>
        <w:t>运行环境</w:t>
      </w:r>
      <w:r>
        <w:tab/>
      </w:r>
      <w:r>
        <w:fldChar w:fldCharType="begin"/>
      </w:r>
      <w:r>
        <w:instrText xml:space="preserve"> PAGEREF _Toc7740 </w:instrText>
      </w:r>
      <w:r>
        <w:fldChar w:fldCharType="separate"/>
      </w:r>
      <w:r>
        <w:t>5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_Toc24366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eastAsia" w:ascii="宋体" w:hAnsi="宋体" w:cs="宋体"/>
          <w:kern w:val="2"/>
          <w:szCs w:val="22"/>
        </w:rPr>
        <w:t>3.系统组成</w:t>
      </w:r>
      <w:r>
        <w:tab/>
      </w:r>
      <w:r>
        <w:fldChar w:fldCharType="begin"/>
      </w:r>
      <w:r>
        <w:instrText xml:space="preserve"> PAGEREF _Toc24366 </w:instrText>
      </w:r>
      <w:r>
        <w:fldChar w:fldCharType="separate"/>
      </w:r>
      <w:r>
        <w:t>5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_Toc10396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  <w:kern w:val="2"/>
        </w:rPr>
        <w:t xml:space="preserve">3.1 </w:t>
      </w:r>
      <w:r>
        <w:t>Connectivity Box</w:t>
      </w:r>
      <w:r>
        <w:tab/>
      </w:r>
      <w:r>
        <w:fldChar w:fldCharType="begin"/>
      </w:r>
      <w:r>
        <w:instrText xml:space="preserve"> PAGEREF _Toc10396 </w:instrText>
      </w:r>
      <w:r>
        <w:fldChar w:fldCharType="separate"/>
      </w:r>
      <w:r>
        <w:t>5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_Toc9347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3.2 </w:t>
      </w:r>
      <w:r>
        <w:rPr>
          <w:rFonts w:hint="eastAsia"/>
        </w:rPr>
        <w:t>WEB</w:t>
      </w:r>
      <w:r>
        <w:tab/>
      </w:r>
      <w:r>
        <w:fldChar w:fldCharType="begin"/>
      </w:r>
      <w:r>
        <w:instrText xml:space="preserve"> PAGEREF _Toc9347 </w:instrText>
      </w:r>
      <w:r>
        <w:fldChar w:fldCharType="separate"/>
      </w:r>
      <w:r>
        <w:t>5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_Toc19151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3.3 </w:t>
      </w:r>
      <w:r>
        <w:t>Server</w:t>
      </w:r>
      <w:r>
        <w:tab/>
      </w:r>
      <w:r>
        <w:fldChar w:fldCharType="begin"/>
      </w:r>
      <w:r>
        <w:instrText xml:space="preserve"> PAGEREF _Toc19151 </w:instrText>
      </w:r>
      <w:r>
        <w:fldChar w:fldCharType="separate"/>
      </w:r>
      <w:r>
        <w:t>5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_Toc25303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  <w:kern w:val="0"/>
          <w:szCs w:val="22"/>
        </w:rPr>
        <w:t xml:space="preserve">4. </w:t>
      </w:r>
      <w:r>
        <w:rPr>
          <w:rFonts w:hint="eastAsia"/>
          <w:kern w:val="0"/>
          <w:szCs w:val="22"/>
        </w:rPr>
        <w:t>功能性需求</w:t>
      </w:r>
      <w:r>
        <w:tab/>
      </w:r>
      <w:r>
        <w:fldChar w:fldCharType="begin"/>
      </w:r>
      <w:r>
        <w:instrText xml:space="preserve"> PAGEREF _Toc25303 </w:instrText>
      </w:r>
      <w:r>
        <w:fldChar w:fldCharType="separate"/>
      </w:r>
      <w:r>
        <w:t>6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_Toc11605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4.1 </w:t>
      </w:r>
      <w:r>
        <w:rPr>
          <w:rFonts w:hint="eastAsia"/>
        </w:rPr>
        <w:t>系统管理</w:t>
      </w:r>
      <w:r>
        <w:tab/>
      </w:r>
      <w:r>
        <w:fldChar w:fldCharType="begin"/>
      </w:r>
      <w:r>
        <w:instrText xml:space="preserve"> PAGEREF _Toc11605 </w:instrText>
      </w:r>
      <w:r>
        <w:fldChar w:fldCharType="separate"/>
      </w:r>
      <w:r>
        <w:t>6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_Toc26642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4.1.1 </w:t>
      </w:r>
      <w:r>
        <w:rPr>
          <w:rFonts w:hint="eastAsia"/>
        </w:rPr>
        <w:t>用户注册</w:t>
      </w:r>
      <w:r>
        <w:tab/>
      </w:r>
      <w:r>
        <w:fldChar w:fldCharType="begin"/>
      </w:r>
      <w:r>
        <w:instrText xml:space="preserve"> PAGEREF _Toc26642 </w:instrText>
      </w:r>
      <w:r>
        <w:fldChar w:fldCharType="separate"/>
      </w:r>
      <w:r>
        <w:t>6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_Toc15394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4.1.2 </w:t>
      </w:r>
      <w:r>
        <w:rPr>
          <w:rFonts w:hint="eastAsia"/>
        </w:rPr>
        <w:t>用户注销</w:t>
      </w:r>
      <w:r>
        <w:tab/>
      </w:r>
      <w:r>
        <w:fldChar w:fldCharType="begin"/>
      </w:r>
      <w:r>
        <w:instrText xml:space="preserve"> PAGEREF _Toc15394 </w:instrText>
      </w:r>
      <w:r>
        <w:fldChar w:fldCharType="separate"/>
      </w:r>
      <w:r>
        <w:t>6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_Toc1867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4.1.3 </w:t>
      </w:r>
      <w:r>
        <w:rPr>
          <w:rFonts w:hint="eastAsia"/>
        </w:rPr>
        <w:t>用户登录</w:t>
      </w:r>
      <w:r>
        <w:tab/>
      </w:r>
      <w:r>
        <w:fldChar w:fldCharType="begin"/>
      </w:r>
      <w:r>
        <w:instrText xml:space="preserve"> PAGEREF _Toc1867 </w:instrText>
      </w:r>
      <w:r>
        <w:fldChar w:fldCharType="separate"/>
      </w:r>
      <w:r>
        <w:t>6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_Toc4914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4.1.4 </w:t>
      </w:r>
      <w:r>
        <w:rPr>
          <w:rFonts w:hint="eastAsia"/>
        </w:rPr>
        <w:t>用户信息查询</w:t>
      </w:r>
      <w:r>
        <w:tab/>
      </w:r>
      <w:r>
        <w:fldChar w:fldCharType="begin"/>
      </w:r>
      <w:r>
        <w:instrText xml:space="preserve"> PAGEREF _Toc4914 </w:instrText>
      </w:r>
      <w:r>
        <w:fldChar w:fldCharType="separate"/>
      </w:r>
      <w:r>
        <w:t>7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_Toc7431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4.1.5 </w:t>
      </w:r>
      <w:r>
        <w:rPr>
          <w:rFonts w:hint="eastAsia"/>
        </w:rPr>
        <w:t>添加普通账户</w:t>
      </w:r>
      <w:r>
        <w:tab/>
      </w:r>
      <w:r>
        <w:fldChar w:fldCharType="begin"/>
      </w:r>
      <w:r>
        <w:instrText xml:space="preserve"> PAGEREF _Toc7431 </w:instrText>
      </w:r>
      <w:r>
        <w:fldChar w:fldCharType="separate"/>
      </w:r>
      <w:r>
        <w:t>7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_Toc21977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4.1.6 </w:t>
      </w:r>
      <w:r>
        <w:rPr>
          <w:rFonts w:hint="eastAsia"/>
        </w:rPr>
        <w:t>删除普通账户</w:t>
      </w:r>
      <w:r>
        <w:tab/>
      </w:r>
      <w:r>
        <w:fldChar w:fldCharType="begin"/>
      </w:r>
      <w:r>
        <w:instrText xml:space="preserve"> PAGEREF _Toc21977 </w:instrText>
      </w:r>
      <w:r>
        <w:fldChar w:fldCharType="separate"/>
      </w:r>
      <w:r>
        <w:t>7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_Toc19365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4.1.7 </w:t>
      </w:r>
      <w:r>
        <w:rPr>
          <w:rFonts w:hint="eastAsia"/>
        </w:rPr>
        <w:t>角色列表查询</w:t>
      </w:r>
      <w:r>
        <w:tab/>
      </w:r>
      <w:r>
        <w:fldChar w:fldCharType="begin"/>
      </w:r>
      <w:r>
        <w:instrText xml:space="preserve"> PAGEREF _Toc19365 </w:instrText>
      </w:r>
      <w:r>
        <w:fldChar w:fldCharType="separate"/>
      </w:r>
      <w:r>
        <w:t>8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_Toc24551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4.1.8 </w:t>
      </w:r>
      <w:r>
        <w:rPr>
          <w:rFonts w:hint="eastAsia"/>
        </w:rPr>
        <w:t>权限修改</w:t>
      </w:r>
      <w:r>
        <w:tab/>
      </w:r>
      <w:r>
        <w:fldChar w:fldCharType="begin"/>
      </w:r>
      <w:r>
        <w:instrText xml:space="preserve"> PAGEREF _Toc24551 </w:instrText>
      </w:r>
      <w:r>
        <w:fldChar w:fldCharType="separate"/>
      </w:r>
      <w:r>
        <w:t>8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_Toc32476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4.1.9 </w:t>
      </w:r>
      <w:r>
        <w:rPr>
          <w:rFonts w:hint="eastAsia"/>
        </w:rPr>
        <w:t>消息管理</w:t>
      </w:r>
      <w:r>
        <w:tab/>
      </w:r>
      <w:r>
        <w:fldChar w:fldCharType="begin"/>
      </w:r>
      <w:r>
        <w:instrText xml:space="preserve"> PAGEREF _Toc32476 </w:instrText>
      </w:r>
      <w:r>
        <w:fldChar w:fldCharType="separate"/>
      </w:r>
      <w:r>
        <w:t>8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_Toc6337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4.1.10 </w:t>
      </w:r>
      <w:r>
        <w:rPr>
          <w:rFonts w:hint="eastAsia"/>
        </w:rPr>
        <w:t>显示设置</w:t>
      </w:r>
      <w:r>
        <w:tab/>
      </w:r>
      <w:r>
        <w:fldChar w:fldCharType="begin"/>
      </w:r>
      <w:r>
        <w:instrText xml:space="preserve"> PAGEREF _Toc6337 </w:instrText>
      </w:r>
      <w:r>
        <w:fldChar w:fldCharType="separate"/>
      </w:r>
      <w:r>
        <w:t>10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_Toc2296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4.2 </w:t>
      </w:r>
      <w:r>
        <w:rPr>
          <w:rFonts w:hint="eastAsia"/>
        </w:rPr>
        <w:t>设备管理</w:t>
      </w:r>
      <w:r>
        <w:tab/>
      </w:r>
      <w:r>
        <w:fldChar w:fldCharType="begin"/>
      </w:r>
      <w:r>
        <w:instrText xml:space="preserve"> PAGEREF _Toc2296 </w:instrText>
      </w:r>
      <w:r>
        <w:fldChar w:fldCharType="separate"/>
      </w:r>
      <w:r>
        <w:t>10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_Toc22542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4.2.1 </w:t>
      </w:r>
      <w:r>
        <w:rPr>
          <w:rFonts w:hint="eastAsia"/>
        </w:rPr>
        <w:t>设备信息添加</w:t>
      </w:r>
      <w:r>
        <w:tab/>
      </w:r>
      <w:r>
        <w:fldChar w:fldCharType="begin"/>
      </w:r>
      <w:r>
        <w:instrText xml:space="preserve"> PAGEREF _Toc22542 </w:instrText>
      </w:r>
      <w:r>
        <w:fldChar w:fldCharType="separate"/>
      </w:r>
      <w:r>
        <w:t>10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_Toc16208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4.2.2 </w:t>
      </w:r>
      <w:r>
        <w:rPr>
          <w:rFonts w:hint="eastAsia"/>
        </w:rPr>
        <w:t>设备信息查询，删除，修改</w:t>
      </w:r>
      <w:r>
        <w:tab/>
      </w:r>
      <w:r>
        <w:fldChar w:fldCharType="begin"/>
      </w:r>
      <w:r>
        <w:instrText xml:space="preserve"> PAGEREF _Toc16208 </w:instrText>
      </w:r>
      <w:r>
        <w:fldChar w:fldCharType="separate"/>
      </w:r>
      <w:r>
        <w:t>11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_Toc12523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4.2.3 </w:t>
      </w:r>
      <w:r>
        <w:rPr>
          <w:rFonts w:hint="eastAsia"/>
        </w:rPr>
        <w:t>帐户绑定设备</w:t>
      </w:r>
      <w:r>
        <w:tab/>
      </w:r>
      <w:r>
        <w:fldChar w:fldCharType="begin"/>
      </w:r>
      <w:r>
        <w:instrText xml:space="preserve"> PAGEREF _Toc12523 </w:instrText>
      </w:r>
      <w:r>
        <w:fldChar w:fldCharType="separate"/>
      </w:r>
      <w:r>
        <w:t>11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_Toc14114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4.2.4 </w:t>
      </w:r>
      <w:r>
        <w:rPr>
          <w:rFonts w:hint="eastAsia"/>
        </w:rPr>
        <w:t>设备</w:t>
      </w:r>
      <w:r>
        <w:rPr>
          <w:rFonts w:hint="eastAsia"/>
          <w:lang w:eastAsia="zh-CN"/>
        </w:rPr>
        <w:t>参数列表</w:t>
      </w:r>
      <w:r>
        <w:tab/>
      </w:r>
      <w:r>
        <w:fldChar w:fldCharType="begin"/>
      </w:r>
      <w:r>
        <w:instrText xml:space="preserve"> PAGEREF _Toc14114 </w:instrText>
      </w:r>
      <w:r>
        <w:fldChar w:fldCharType="separate"/>
      </w:r>
      <w:r>
        <w:t>12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_Toc24532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4.3 </w:t>
      </w:r>
      <w:r>
        <w:rPr>
          <w:rFonts w:hint="eastAsia"/>
        </w:rPr>
        <w:t>运行监控</w:t>
      </w:r>
      <w:r>
        <w:tab/>
      </w:r>
      <w:r>
        <w:fldChar w:fldCharType="begin"/>
      </w:r>
      <w:r>
        <w:instrText xml:space="preserve"> PAGEREF _Toc24532 </w:instrText>
      </w:r>
      <w:r>
        <w:fldChar w:fldCharType="separate"/>
      </w:r>
      <w:r>
        <w:t>12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_Toc14484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4.3.1 </w:t>
      </w:r>
      <w:r>
        <w:rPr>
          <w:rFonts w:hint="eastAsia"/>
        </w:rPr>
        <w:t>列表模式</w:t>
      </w:r>
      <w:r>
        <w:tab/>
      </w:r>
      <w:r>
        <w:fldChar w:fldCharType="begin"/>
      </w:r>
      <w:r>
        <w:instrText xml:space="preserve"> PAGEREF _Toc14484 </w:instrText>
      </w:r>
      <w:r>
        <w:fldChar w:fldCharType="separate"/>
      </w:r>
      <w:r>
        <w:t>12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_Toc18559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4.3.2 </w:t>
      </w:r>
      <w:r>
        <w:rPr>
          <w:rFonts w:hint="eastAsia"/>
        </w:rPr>
        <w:t>地图模式</w:t>
      </w:r>
      <w:r>
        <w:tab/>
      </w:r>
      <w:r>
        <w:fldChar w:fldCharType="begin"/>
      </w:r>
      <w:r>
        <w:instrText xml:space="preserve"> PAGEREF _Toc18559 </w:instrText>
      </w:r>
      <w:r>
        <w:fldChar w:fldCharType="separate"/>
      </w:r>
      <w:r>
        <w:t>13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_Toc7423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4.4 </w:t>
      </w:r>
      <w:r>
        <w:rPr>
          <w:rFonts w:hint="eastAsia"/>
        </w:rPr>
        <w:t>位置管理</w:t>
      </w:r>
      <w:r>
        <w:tab/>
      </w:r>
      <w:r>
        <w:fldChar w:fldCharType="begin"/>
      </w:r>
      <w:r>
        <w:instrText xml:space="preserve"> PAGEREF _Toc7423 </w:instrText>
      </w:r>
      <w:r>
        <w:fldChar w:fldCharType="separate"/>
      </w:r>
      <w:r>
        <w:t>14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_Toc17516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4.4.1 </w:t>
      </w:r>
      <w:r>
        <w:rPr>
          <w:rFonts w:hint="eastAsia"/>
        </w:rPr>
        <w:t>手动输出电子围栏</w:t>
      </w:r>
      <w:r>
        <w:tab/>
      </w:r>
      <w:r>
        <w:fldChar w:fldCharType="begin"/>
      </w:r>
      <w:r>
        <w:instrText xml:space="preserve"> PAGEREF _Toc17516 </w:instrText>
      </w:r>
      <w:r>
        <w:fldChar w:fldCharType="separate"/>
      </w:r>
      <w:r>
        <w:t>14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_Toc2633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4.4.2 </w:t>
      </w:r>
      <w:r>
        <w:rPr>
          <w:rFonts w:hint="eastAsia"/>
        </w:rPr>
        <w:t>excel数据导入围栏</w:t>
      </w:r>
      <w:r>
        <w:tab/>
      </w:r>
      <w:r>
        <w:fldChar w:fldCharType="begin"/>
      </w:r>
      <w:r>
        <w:instrText xml:space="preserve"> PAGEREF _Toc2633 </w:instrText>
      </w:r>
      <w:r>
        <w:fldChar w:fldCharType="separate"/>
      </w:r>
      <w:r>
        <w:t>14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_Toc17265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4.4.3 </w:t>
      </w:r>
      <w:r>
        <w:rPr>
          <w:rFonts w:hint="eastAsia"/>
        </w:rPr>
        <w:t>电子围栏数据列表</w:t>
      </w:r>
      <w:r>
        <w:tab/>
      </w:r>
      <w:r>
        <w:fldChar w:fldCharType="begin"/>
      </w:r>
      <w:r>
        <w:instrText xml:space="preserve"> PAGEREF _Toc17265 </w:instrText>
      </w:r>
      <w:r>
        <w:fldChar w:fldCharType="separate"/>
      </w:r>
      <w:r>
        <w:t>15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_Toc31279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4.4.4 </w:t>
      </w:r>
      <w:r>
        <w:rPr>
          <w:rFonts w:hint="eastAsia"/>
        </w:rPr>
        <w:t>历史位置</w:t>
      </w:r>
      <w:r>
        <w:tab/>
      </w:r>
      <w:r>
        <w:fldChar w:fldCharType="begin"/>
      </w:r>
      <w:r>
        <w:instrText xml:space="preserve"> PAGEREF _Toc31279 </w:instrText>
      </w:r>
      <w:r>
        <w:fldChar w:fldCharType="separate"/>
      </w:r>
      <w:r>
        <w:t>16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_Toc26628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4.5 </w:t>
      </w:r>
      <w:r>
        <w:rPr>
          <w:rFonts w:hint="eastAsia"/>
        </w:rPr>
        <w:t>异常管理</w:t>
      </w:r>
      <w:r>
        <w:tab/>
      </w:r>
      <w:r>
        <w:fldChar w:fldCharType="begin"/>
      </w:r>
      <w:r>
        <w:instrText xml:space="preserve"> PAGEREF _Toc26628 </w:instrText>
      </w:r>
      <w:r>
        <w:fldChar w:fldCharType="separate"/>
      </w:r>
      <w:r>
        <w:t>17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_Toc32335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4.5.1 </w:t>
      </w:r>
      <w:r>
        <w:rPr>
          <w:rFonts w:hint="eastAsia"/>
        </w:rPr>
        <w:t>设备异常</w:t>
      </w:r>
      <w:r>
        <w:tab/>
      </w:r>
      <w:r>
        <w:fldChar w:fldCharType="begin"/>
      </w:r>
      <w:r>
        <w:instrText xml:space="preserve"> PAGEREF _Toc32335 </w:instrText>
      </w:r>
      <w:r>
        <w:fldChar w:fldCharType="separate"/>
      </w:r>
      <w:r>
        <w:t>17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_Toc6720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4.5.2 </w:t>
      </w:r>
      <w:r>
        <w:rPr>
          <w:rFonts w:hint="eastAsia"/>
        </w:rPr>
        <w:t>作业异常</w:t>
      </w:r>
      <w:r>
        <w:tab/>
      </w:r>
      <w:r>
        <w:fldChar w:fldCharType="begin"/>
      </w:r>
      <w:r>
        <w:instrText xml:space="preserve"> PAGEREF _Toc6720 </w:instrText>
      </w:r>
      <w:r>
        <w:fldChar w:fldCharType="separate"/>
      </w:r>
      <w:r>
        <w:t>17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_Toc28515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4.5.3 </w:t>
      </w:r>
      <w:r>
        <w:rPr>
          <w:rFonts w:hint="eastAsia"/>
        </w:rPr>
        <w:t>异常标准设置</w:t>
      </w:r>
      <w:r>
        <w:tab/>
      </w:r>
      <w:r>
        <w:fldChar w:fldCharType="begin"/>
      </w:r>
      <w:r>
        <w:instrText xml:space="preserve"> PAGEREF _Toc28515 </w:instrText>
      </w:r>
      <w:r>
        <w:fldChar w:fldCharType="separate"/>
      </w:r>
      <w:r>
        <w:t>18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_Toc25793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4.6 </w:t>
      </w:r>
      <w:r>
        <w:rPr>
          <w:rFonts w:hint="eastAsia"/>
        </w:rPr>
        <w:t>报表管理</w:t>
      </w:r>
      <w:r>
        <w:tab/>
      </w:r>
      <w:r>
        <w:fldChar w:fldCharType="begin"/>
      </w:r>
      <w:r>
        <w:instrText xml:space="preserve"> PAGEREF _Toc25793 </w:instrText>
      </w:r>
      <w:r>
        <w:fldChar w:fldCharType="separate"/>
      </w:r>
      <w:r>
        <w:t>19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_Toc5953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4.6.1 </w:t>
      </w:r>
      <w:r>
        <w:rPr>
          <w:rFonts w:hint="eastAsia"/>
        </w:rPr>
        <w:t>异常报表</w:t>
      </w:r>
      <w:r>
        <w:tab/>
      </w:r>
      <w:r>
        <w:fldChar w:fldCharType="begin"/>
      </w:r>
      <w:r>
        <w:instrText xml:space="preserve"> PAGEREF _Toc5953 </w:instrText>
      </w:r>
      <w:r>
        <w:fldChar w:fldCharType="separate"/>
      </w:r>
      <w:r>
        <w:t>19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8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_Toc13605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 w:ascii="Arial" w:hAnsi="Arial" w:cs="Arial"/>
          <w:szCs w:val="21"/>
        </w:rPr>
        <w:t xml:space="preserve">4.6.2 </w:t>
      </w:r>
      <w:r>
        <w:rPr>
          <w:rFonts w:hint="eastAsia"/>
        </w:rPr>
        <w:t>作业报表</w:t>
      </w:r>
      <w:r>
        <w:tab/>
      </w:r>
      <w:r>
        <w:fldChar w:fldCharType="begin"/>
      </w:r>
      <w:r>
        <w:instrText xml:space="preserve"> PAGEREF _Toc13605 </w:instrText>
      </w:r>
      <w:r>
        <w:fldChar w:fldCharType="separate"/>
      </w:r>
      <w:r>
        <w:t>19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_Toc13248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  <w:kern w:val="0"/>
          <w:szCs w:val="22"/>
        </w:rPr>
        <w:t xml:space="preserve">5. </w:t>
      </w:r>
      <w:r>
        <w:rPr>
          <w:rFonts w:hint="eastAsia"/>
          <w:kern w:val="0"/>
          <w:szCs w:val="22"/>
        </w:rPr>
        <w:t>非</w:t>
      </w:r>
      <w:r>
        <w:rPr>
          <w:kern w:val="0"/>
          <w:szCs w:val="22"/>
        </w:rPr>
        <w:t>功能性需求</w:t>
      </w:r>
      <w:r>
        <w:tab/>
      </w:r>
      <w:r>
        <w:fldChar w:fldCharType="begin"/>
      </w:r>
      <w:r>
        <w:instrText xml:space="preserve"> PAGEREF _Toc13248 </w:instrText>
      </w:r>
      <w:r>
        <w:fldChar w:fldCharType="separate"/>
      </w:r>
      <w:r>
        <w:t>20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_Toc25083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5.1 </w:t>
      </w:r>
      <w:r>
        <w:rPr>
          <w:rFonts w:hint="eastAsia"/>
        </w:rPr>
        <w:t>安全</w:t>
      </w:r>
      <w:r>
        <w:tab/>
      </w:r>
      <w:r>
        <w:fldChar w:fldCharType="begin"/>
      </w:r>
      <w:r>
        <w:instrText xml:space="preserve"> PAGEREF _Toc25083 </w:instrText>
      </w:r>
      <w:r>
        <w:fldChar w:fldCharType="separate"/>
      </w:r>
      <w:r>
        <w:t>20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_Toc25249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5.2 </w:t>
      </w:r>
      <w:r>
        <w:rPr>
          <w:rFonts w:hint="eastAsia"/>
        </w:rPr>
        <w:t>系统负载</w:t>
      </w:r>
      <w:r>
        <w:tab/>
      </w:r>
      <w:r>
        <w:fldChar w:fldCharType="begin"/>
      </w:r>
      <w:r>
        <w:instrText xml:space="preserve"> PAGEREF _Toc25249 </w:instrText>
      </w:r>
      <w:r>
        <w:fldChar w:fldCharType="separate"/>
      </w:r>
      <w:r>
        <w:t>20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30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_Toc15502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</w:rPr>
        <w:t xml:space="preserve">5.3 </w:t>
      </w:r>
      <w:r>
        <w:rPr>
          <w:rFonts w:hint="eastAsia"/>
        </w:rPr>
        <w:t>快速定位系统异常</w:t>
      </w:r>
      <w:r>
        <w:tab/>
      </w:r>
      <w:r>
        <w:fldChar w:fldCharType="begin"/>
      </w:r>
      <w:r>
        <w:instrText xml:space="preserve"> PAGEREF _Toc15502 </w:instrText>
      </w:r>
      <w:r>
        <w:fldChar w:fldCharType="separate"/>
      </w:r>
      <w:r>
        <w:t>21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25"/>
        <w:tabs>
          <w:tab w:val="right" w:leader="dot" w:pos="9326"/>
        </w:tabs>
      </w:pPr>
      <w:r>
        <w:rPr>
          <w:rFonts w:eastAsia="宋体" w:cs="Arial"/>
          <w:kern w:val="0"/>
          <w:szCs w:val="20"/>
        </w:rPr>
        <w:fldChar w:fldCharType="begin"/>
      </w:r>
      <w:r>
        <w:rPr>
          <w:rFonts w:eastAsia="宋体" w:cs="Arial"/>
          <w:kern w:val="0"/>
          <w:szCs w:val="20"/>
        </w:rPr>
        <w:instrText xml:space="preserve"> HYPERLINK \l _Toc2264 </w:instrText>
      </w:r>
      <w:r>
        <w:rPr>
          <w:rFonts w:eastAsia="宋体" w:cs="Arial"/>
          <w:kern w:val="0"/>
          <w:szCs w:val="20"/>
        </w:rPr>
        <w:fldChar w:fldCharType="separate"/>
      </w:r>
      <w:r>
        <w:rPr>
          <w:rFonts w:hint="default"/>
          <w:kern w:val="0"/>
          <w:szCs w:val="22"/>
        </w:rPr>
        <w:t xml:space="preserve">6. </w:t>
      </w:r>
      <w:r>
        <w:rPr>
          <w:rFonts w:hint="eastAsia"/>
          <w:kern w:val="0"/>
          <w:szCs w:val="22"/>
        </w:rPr>
        <w:t>附录</w:t>
      </w:r>
      <w:r>
        <w:tab/>
      </w:r>
      <w:r>
        <w:fldChar w:fldCharType="begin"/>
      </w:r>
      <w:r>
        <w:instrText xml:space="preserve"> PAGEREF _Toc2264 </w:instrText>
      </w:r>
      <w:r>
        <w:fldChar w:fldCharType="separate"/>
      </w:r>
      <w:r>
        <w:t>21</w:t>
      </w:r>
      <w:r>
        <w:fldChar w:fldCharType="end"/>
      </w:r>
      <w:r>
        <w:rPr>
          <w:rFonts w:eastAsia="宋体" w:cs="Arial"/>
          <w:kern w:val="0"/>
          <w:szCs w:val="20"/>
        </w:rPr>
        <w:fldChar w:fldCharType="end"/>
      </w:r>
    </w:p>
    <w:p>
      <w:pPr>
        <w:pStyle w:val="147"/>
        <w:jc w:val="left"/>
        <w:rPr>
          <w:rFonts w:eastAsia="宋体" w:cs="Arial"/>
          <w:b w:val="0"/>
          <w:kern w:val="0"/>
          <w:sz w:val="24"/>
          <w:szCs w:val="20"/>
        </w:rPr>
      </w:pPr>
      <w:r>
        <w:rPr>
          <w:rFonts w:eastAsia="宋体" w:cs="Arial"/>
          <w:kern w:val="0"/>
          <w:szCs w:val="20"/>
        </w:rPr>
        <w:fldChar w:fldCharType="end"/>
      </w:r>
    </w:p>
    <w:p>
      <w:pPr>
        <w:rPr>
          <w:sz w:val="28"/>
          <w:szCs w:val="28"/>
        </w:rPr>
      </w:pPr>
      <w:r>
        <w:br w:type="page"/>
      </w:r>
    </w:p>
    <w:p>
      <w:pPr>
        <w:pStyle w:val="41"/>
      </w:pPr>
      <w:bookmarkStart w:id="99" w:name="_Toc10918"/>
      <w:bookmarkStart w:id="100" w:name="_Toc12361"/>
      <w:bookmarkStart w:id="101" w:name="_Toc458180186"/>
      <w:bookmarkStart w:id="102" w:name="_Toc458607470"/>
      <w:bookmarkStart w:id="103" w:name="_Toc27564"/>
      <w:bookmarkStart w:id="104" w:name="_Toc29966"/>
      <w:bookmarkStart w:id="105" w:name="_Toc5938"/>
      <w:bookmarkStart w:id="106" w:name="_Toc30789"/>
      <w:bookmarkStart w:id="107" w:name="_Toc17455"/>
      <w:bookmarkStart w:id="108" w:name="_Toc5931"/>
      <w:bookmarkStart w:id="109" w:name="_Toc28412"/>
      <w:bookmarkStart w:id="110" w:name="_Toc531263841"/>
      <w:bookmarkStart w:id="111" w:name="_Toc16701"/>
      <w:bookmarkStart w:id="112" w:name="_Toc1144"/>
      <w:bookmarkStart w:id="113" w:name="_Toc32480"/>
      <w:bookmarkStart w:id="114" w:name="_Toc30773"/>
      <w:bookmarkStart w:id="115" w:name="_Toc6409"/>
      <w:bookmarkStart w:id="116" w:name="_Toc11085"/>
      <w:bookmarkStart w:id="117" w:name="_Toc16259"/>
      <w:r>
        <w:rPr>
          <w:rFonts w:hint="eastAsia"/>
        </w:rPr>
        <w:t>缩略语定义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tbl>
      <w:tblPr>
        <w:tblStyle w:val="39"/>
        <w:tblW w:w="8861" w:type="dxa"/>
        <w:tblInd w:w="4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0"/>
        <w:gridCol w:w="70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0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Ansi="宋体"/>
                <w:szCs w:val="24"/>
              </w:rPr>
              <w:t>缩写</w:t>
            </w:r>
          </w:p>
        </w:tc>
        <w:tc>
          <w:tcPr>
            <w:tcW w:w="7051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Ansi="宋体"/>
                <w:szCs w:val="24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0" w:type="dxa"/>
          </w:tcPr>
          <w:p>
            <w:pPr>
              <w:pStyle w:val="153"/>
              <w:rPr>
                <w:szCs w:val="24"/>
              </w:rPr>
            </w:pPr>
            <w:r>
              <w:rPr>
                <w:szCs w:val="24"/>
              </w:rPr>
              <w:t>SRS</w:t>
            </w:r>
          </w:p>
        </w:tc>
        <w:tc>
          <w:tcPr>
            <w:tcW w:w="7051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Ansi="宋体"/>
                <w:szCs w:val="24"/>
              </w:rPr>
              <w:t>软件需求规格说明书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0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int="eastAsia"/>
                <w:szCs w:val="24"/>
              </w:rPr>
              <w:t>MQTT</w:t>
            </w:r>
          </w:p>
        </w:tc>
        <w:tc>
          <w:tcPr>
            <w:tcW w:w="7051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int="eastAsia"/>
                <w:szCs w:val="24"/>
              </w:rPr>
              <w:t>物联网常用的通信协议标准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8" w:hRule="atLeast"/>
        </w:trPr>
        <w:tc>
          <w:tcPr>
            <w:tcW w:w="1810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int="eastAsia"/>
                <w:szCs w:val="24"/>
              </w:rPr>
              <w:t>HTTPS</w:t>
            </w:r>
          </w:p>
        </w:tc>
        <w:tc>
          <w:tcPr>
            <w:tcW w:w="7051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int="eastAsia"/>
                <w:szCs w:val="24"/>
              </w:rPr>
              <w:t>是以安全为目标的 HTTP 通道，在HTTP的基础上通过传输加密和身份认证保证了传输过程的安全性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0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int="eastAsia"/>
                <w:szCs w:val="24"/>
              </w:rPr>
              <w:t>TLS</w:t>
            </w:r>
          </w:p>
        </w:tc>
        <w:tc>
          <w:tcPr>
            <w:tcW w:w="7051" w:type="dxa"/>
          </w:tcPr>
          <w:p>
            <w:pPr>
              <w:pStyle w:val="153"/>
              <w:rPr>
                <w:rFonts w:hint="eastAsia" w:eastAsia="宋体"/>
                <w:szCs w:val="24"/>
                <w:lang w:eastAsia="zh-CN"/>
              </w:rPr>
            </w:pPr>
            <w:r>
              <w:rPr>
                <w:rFonts w:hint="eastAsia"/>
                <w:szCs w:val="24"/>
                <w:lang w:eastAsia="zh-CN"/>
              </w:rPr>
              <w:t>新一代的通信安全协议标准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10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int="eastAsia"/>
                <w:szCs w:val="24"/>
              </w:rPr>
              <w:t>AG35-Box</w:t>
            </w:r>
          </w:p>
        </w:tc>
        <w:tc>
          <w:tcPr>
            <w:tcW w:w="7051" w:type="dxa"/>
          </w:tcPr>
          <w:p>
            <w:pPr>
              <w:pStyle w:val="153"/>
              <w:rPr>
                <w:rFonts w:hAnsi="宋体"/>
                <w:szCs w:val="24"/>
              </w:rPr>
            </w:pPr>
            <w:r>
              <w:t>Connectivity Box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0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int="eastAsia"/>
                <w:szCs w:val="24"/>
              </w:rPr>
              <w:t xml:space="preserve">超级管理员 </w:t>
            </w:r>
          </w:p>
        </w:tc>
        <w:tc>
          <w:tcPr>
            <w:tcW w:w="7051" w:type="dxa"/>
          </w:tcPr>
          <w:p>
            <w:pPr>
              <w:pStyle w:val="153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系统管理员，拥有超级权限</w:t>
            </w:r>
            <w:r>
              <w:rPr>
                <w:rFonts w:hint="eastAsia"/>
                <w:lang w:eastAsia="zh-CN"/>
              </w:rPr>
              <w:t>，系统中数量较少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0" w:type="dxa"/>
          </w:tcPr>
          <w:p>
            <w:pPr>
              <w:pStyle w:val="153"/>
              <w:rPr>
                <w:szCs w:val="24"/>
              </w:rPr>
            </w:pPr>
            <w:r>
              <w:rPr>
                <w:rFonts w:hint="eastAsia"/>
                <w:szCs w:val="24"/>
              </w:rPr>
              <w:t>普通管理员</w:t>
            </w:r>
          </w:p>
        </w:tc>
        <w:tc>
          <w:tcPr>
            <w:tcW w:w="7051" w:type="dxa"/>
          </w:tcPr>
          <w:p>
            <w:pPr>
              <w:pStyle w:val="153"/>
            </w:pPr>
            <w:r>
              <w:rPr>
                <w:rFonts w:hint="eastAsia"/>
              </w:rPr>
              <w:t>普通管理员账号，有多个，默认给予查询权限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0" w:type="dxa"/>
          </w:tcPr>
          <w:p>
            <w:pPr>
              <w:pStyle w:val="153"/>
              <w:rPr>
                <w:szCs w:val="24"/>
              </w:rPr>
            </w:pPr>
          </w:p>
        </w:tc>
        <w:tc>
          <w:tcPr>
            <w:tcW w:w="7051" w:type="dxa"/>
          </w:tcPr>
          <w:p>
            <w:pPr>
              <w:pStyle w:val="153"/>
            </w:pPr>
          </w:p>
        </w:tc>
      </w:tr>
    </w:tbl>
    <w:p>
      <w:pPr>
        <w:pStyle w:val="145"/>
      </w:pPr>
      <w:bookmarkStart w:id="118" w:name="_Toc13278"/>
      <w:bookmarkStart w:id="119" w:name="_Toc15590"/>
      <w:bookmarkStart w:id="120" w:name="_Toc9035"/>
      <w:bookmarkStart w:id="121" w:name="_Toc32167"/>
      <w:bookmarkStart w:id="122" w:name="_Toc25404"/>
      <w:bookmarkStart w:id="123" w:name="_Toc458180187"/>
      <w:bookmarkStart w:id="124" w:name="_Toc31774"/>
      <w:bookmarkStart w:id="125" w:name="_Toc458607471"/>
      <w:bookmarkStart w:id="126" w:name="_Toc531263842"/>
      <w:bookmarkStart w:id="127" w:name="_Toc9019"/>
      <w:bookmarkStart w:id="128" w:name="_Toc24582"/>
      <w:bookmarkStart w:id="129" w:name="_Toc360"/>
      <w:bookmarkStart w:id="130" w:name="_Toc1922"/>
      <w:bookmarkStart w:id="131" w:name="_Toc14460"/>
      <w:bookmarkStart w:id="132" w:name="_Toc3529"/>
    </w:p>
    <w:p>
      <w:pPr>
        <w:pStyle w:val="41"/>
        <w:spacing w:before="0" w:after="0"/>
        <w:rPr>
          <w:kern w:val="2"/>
        </w:rPr>
      </w:pPr>
      <w:bookmarkStart w:id="133" w:name="_Toc4425"/>
      <w:bookmarkStart w:id="134" w:name="_Toc5209"/>
      <w:bookmarkStart w:id="135" w:name="_Toc28597"/>
      <w:bookmarkStart w:id="136" w:name="_Toc24842"/>
      <w:r>
        <w:rPr>
          <w:rFonts w:hint="eastAsia" w:ascii="宋体" w:hAnsi="宋体" w:cs="宋体"/>
          <w:kern w:val="2"/>
        </w:rPr>
        <w:t>整体说明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>
      <w:pPr>
        <w:pStyle w:val="42"/>
      </w:pPr>
    </w:p>
    <w:p>
      <w:pPr>
        <w:pStyle w:val="47"/>
        <w:numPr>
          <w:ilvl w:val="0"/>
          <w:numId w:val="12"/>
        </w:numPr>
        <w:spacing w:before="240" w:after="60"/>
        <w:outlineLvl w:val="1"/>
        <w:rPr>
          <w:b/>
          <w:vanish/>
          <w:szCs w:val="24"/>
        </w:rPr>
      </w:pPr>
      <w:bookmarkStart w:id="137" w:name="_Toc23190"/>
      <w:bookmarkEnd w:id="137"/>
      <w:bookmarkStart w:id="138" w:name="_Toc15837"/>
      <w:bookmarkEnd w:id="138"/>
      <w:bookmarkStart w:id="139" w:name="_Toc30069"/>
      <w:bookmarkEnd w:id="139"/>
      <w:bookmarkStart w:id="140" w:name="_Toc7258"/>
      <w:bookmarkEnd w:id="140"/>
      <w:bookmarkStart w:id="141" w:name="_Toc9115"/>
      <w:bookmarkEnd w:id="141"/>
      <w:bookmarkStart w:id="142" w:name="_Toc28716"/>
      <w:bookmarkEnd w:id="142"/>
      <w:bookmarkStart w:id="143" w:name="_Toc19043"/>
      <w:bookmarkEnd w:id="143"/>
      <w:bookmarkStart w:id="144" w:name="_Toc27649"/>
      <w:bookmarkEnd w:id="144"/>
      <w:bookmarkStart w:id="145" w:name="_Toc11868"/>
      <w:bookmarkEnd w:id="145"/>
      <w:bookmarkStart w:id="146" w:name="_Toc9155"/>
      <w:bookmarkEnd w:id="146"/>
      <w:bookmarkStart w:id="147" w:name="_Toc454893160"/>
      <w:bookmarkEnd w:id="147"/>
      <w:bookmarkStart w:id="148" w:name="_Toc458626557"/>
      <w:bookmarkEnd w:id="148"/>
      <w:bookmarkStart w:id="149" w:name="_Toc458607472"/>
      <w:bookmarkEnd w:id="149"/>
      <w:bookmarkStart w:id="150" w:name="_Toc454461918"/>
      <w:bookmarkEnd w:id="150"/>
      <w:bookmarkStart w:id="151" w:name="_Toc521674349"/>
      <w:bookmarkEnd w:id="151"/>
      <w:bookmarkStart w:id="152" w:name="_Toc521489355"/>
      <w:bookmarkEnd w:id="152"/>
      <w:bookmarkStart w:id="153" w:name="_Toc521078563"/>
      <w:bookmarkEnd w:id="153"/>
      <w:bookmarkStart w:id="154" w:name="_Toc454885384"/>
      <w:bookmarkEnd w:id="154"/>
      <w:bookmarkStart w:id="155" w:name="_Toc458678029"/>
      <w:bookmarkEnd w:id="155"/>
      <w:bookmarkStart w:id="156" w:name="_Toc458626393"/>
      <w:bookmarkEnd w:id="156"/>
      <w:bookmarkStart w:id="157" w:name="_Toc458180188"/>
      <w:bookmarkEnd w:id="157"/>
      <w:bookmarkStart w:id="158" w:name="_Toc521488536"/>
      <w:bookmarkEnd w:id="158"/>
      <w:bookmarkStart w:id="159" w:name="_Toc521488438"/>
      <w:bookmarkEnd w:id="159"/>
      <w:bookmarkStart w:id="160" w:name="_Toc2019"/>
      <w:bookmarkEnd w:id="160"/>
      <w:bookmarkStart w:id="161" w:name="_Toc18850"/>
      <w:bookmarkEnd w:id="161"/>
      <w:bookmarkStart w:id="162" w:name="_Toc16854"/>
      <w:bookmarkEnd w:id="162"/>
      <w:bookmarkStart w:id="163" w:name="_Toc23015"/>
      <w:bookmarkEnd w:id="163"/>
      <w:bookmarkStart w:id="164" w:name="_Toc531263843"/>
      <w:bookmarkEnd w:id="164"/>
      <w:bookmarkStart w:id="165" w:name="_Toc458686991"/>
      <w:bookmarkEnd w:id="165"/>
      <w:bookmarkStart w:id="166" w:name="_Toc521489448"/>
      <w:bookmarkEnd w:id="166"/>
      <w:bookmarkStart w:id="167" w:name="_Toc458678110"/>
      <w:bookmarkEnd w:id="167"/>
      <w:bookmarkStart w:id="168" w:name="_Toc458626474"/>
      <w:bookmarkEnd w:id="168"/>
      <w:bookmarkStart w:id="169" w:name="_Toc454886292"/>
      <w:bookmarkEnd w:id="169"/>
      <w:bookmarkStart w:id="170" w:name="_Toc28890"/>
      <w:bookmarkEnd w:id="170"/>
      <w:bookmarkStart w:id="171" w:name="_Toc32645"/>
      <w:bookmarkEnd w:id="171"/>
      <w:bookmarkStart w:id="172" w:name="_Toc25699"/>
      <w:bookmarkEnd w:id="172"/>
      <w:bookmarkStart w:id="173" w:name="_Toc26001"/>
      <w:bookmarkEnd w:id="173"/>
      <w:bookmarkStart w:id="174" w:name="_Toc20542"/>
      <w:bookmarkEnd w:id="174"/>
    </w:p>
    <w:p>
      <w:pPr>
        <w:pStyle w:val="43"/>
        <w:spacing w:before="0" w:after="0"/>
      </w:pPr>
      <w:bookmarkStart w:id="175" w:name="_Toc28026"/>
      <w:bookmarkStart w:id="176" w:name="_Toc531263844"/>
      <w:bookmarkStart w:id="177" w:name="_Toc14452"/>
      <w:bookmarkStart w:id="178" w:name="_Toc458607473"/>
      <w:bookmarkStart w:id="179" w:name="_Toc5458"/>
      <w:bookmarkStart w:id="180" w:name="_Toc11631"/>
      <w:bookmarkStart w:id="181" w:name="_Toc458180189"/>
      <w:bookmarkStart w:id="182" w:name="_Toc10060"/>
      <w:bookmarkStart w:id="183" w:name="_Toc32157"/>
      <w:bookmarkStart w:id="184" w:name="_Toc13649"/>
      <w:bookmarkStart w:id="185" w:name="_Toc7137"/>
      <w:bookmarkStart w:id="186" w:name="_Toc23820"/>
      <w:bookmarkStart w:id="187" w:name="_Toc2276"/>
      <w:bookmarkStart w:id="188" w:name="_Toc29263"/>
      <w:bookmarkStart w:id="189" w:name="_Toc9560"/>
      <w:bookmarkStart w:id="190" w:name="_Toc25233"/>
      <w:bookmarkStart w:id="191" w:name="_Toc2009"/>
      <w:bookmarkStart w:id="192" w:name="_Toc1680"/>
      <w:bookmarkStart w:id="193" w:name="_Toc13355"/>
      <w:r>
        <w:rPr>
          <w:rFonts w:hint="eastAsia" w:ascii="宋体" w:hAnsi="宋体" w:cs="宋体"/>
        </w:rPr>
        <w:t>产品简介</w:t>
      </w:r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</w:p>
    <w:p>
      <w:pPr>
        <w:pStyle w:val="145"/>
        <w:ind w:firstLine="480" w:firstLineChars="200"/>
        <w:rPr>
          <w:szCs w:val="24"/>
        </w:rPr>
      </w:pPr>
      <w:r>
        <w:rPr>
          <w:szCs w:val="24"/>
        </w:rPr>
        <w:t>Cloud</w:t>
      </w:r>
      <w:r>
        <w:rPr>
          <w:rFonts w:hAnsi="宋体"/>
          <w:szCs w:val="24"/>
        </w:rPr>
        <w:t>作为云端服务通过</w:t>
      </w:r>
      <w:r>
        <w:rPr>
          <w:rFonts w:hint="eastAsia"/>
          <w:szCs w:val="24"/>
        </w:rPr>
        <w:t>HTTPS/MQTT</w:t>
      </w:r>
      <w:r>
        <w:rPr>
          <w:rFonts w:hAnsi="宋体"/>
          <w:szCs w:val="24"/>
        </w:rPr>
        <w:t>协议接受</w:t>
      </w:r>
      <w:r>
        <w:rPr>
          <w:szCs w:val="24"/>
        </w:rPr>
        <w:t>Box</w:t>
      </w:r>
      <w:r>
        <w:rPr>
          <w:rFonts w:hAnsi="宋体"/>
          <w:szCs w:val="24"/>
        </w:rPr>
        <w:t>或者</w:t>
      </w:r>
      <w:r>
        <w:rPr>
          <w:rFonts w:hint="eastAsia"/>
          <w:szCs w:val="24"/>
        </w:rPr>
        <w:t>WEB</w:t>
      </w:r>
      <w:r>
        <w:rPr>
          <w:rFonts w:hAnsi="宋体"/>
          <w:szCs w:val="24"/>
        </w:rPr>
        <w:t>端的请求并返回相应数据。云端</w:t>
      </w:r>
      <w:r>
        <w:rPr>
          <w:rFonts w:hint="eastAsia" w:hAnsi="宋体"/>
          <w:szCs w:val="24"/>
        </w:rPr>
        <w:t>也可以主动发送控制命令给Box。</w:t>
      </w:r>
    </w:p>
    <w:p>
      <w:pPr>
        <w:pStyle w:val="43"/>
        <w:ind w:left="723" w:hanging="723"/>
      </w:pPr>
      <w:bookmarkStart w:id="194" w:name="_Toc2234"/>
      <w:bookmarkStart w:id="195" w:name="_Toc21644"/>
      <w:bookmarkStart w:id="196" w:name="_Toc18498"/>
      <w:bookmarkStart w:id="197" w:name="_Toc13658"/>
      <w:bookmarkStart w:id="198" w:name="_Toc10232"/>
      <w:bookmarkStart w:id="199" w:name="_Toc2461"/>
      <w:bookmarkStart w:id="200" w:name="_Toc30977"/>
      <w:bookmarkStart w:id="201" w:name="_Toc26029"/>
      <w:bookmarkStart w:id="202" w:name="_Toc18406"/>
      <w:bookmarkStart w:id="203" w:name="_Toc458607474"/>
      <w:bookmarkStart w:id="204" w:name="_Toc458180190"/>
      <w:bookmarkStart w:id="205" w:name="_Toc531263845"/>
      <w:bookmarkStart w:id="206" w:name="_Toc22465"/>
      <w:bookmarkStart w:id="207" w:name="_Toc25636"/>
      <w:bookmarkStart w:id="208" w:name="_Toc6291"/>
      <w:bookmarkStart w:id="209" w:name="_Toc29051"/>
      <w:bookmarkStart w:id="210" w:name="_Toc4186"/>
      <w:bookmarkStart w:id="211" w:name="_Toc30918"/>
      <w:bookmarkStart w:id="212" w:name="_Toc7740"/>
      <w:r>
        <w:rPr>
          <w:rFonts w:hint="eastAsia" w:ascii="宋体" w:hAnsi="宋体" w:cs="宋体"/>
          <w:szCs w:val="22"/>
        </w:rPr>
        <w:t>运行环境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Start w:id="213" w:name="_Toc10979"/>
      <w:bookmarkEnd w:id="213"/>
      <w:bookmarkStart w:id="214" w:name="_Toc27012"/>
      <w:bookmarkEnd w:id="214"/>
      <w:bookmarkStart w:id="215" w:name="_Toc18186"/>
      <w:bookmarkEnd w:id="215"/>
      <w:bookmarkStart w:id="216" w:name="_Toc25931"/>
      <w:bookmarkEnd w:id="216"/>
      <w:bookmarkStart w:id="217" w:name="_Toc4113"/>
      <w:bookmarkEnd w:id="217"/>
      <w:bookmarkStart w:id="218" w:name="_Toc23822"/>
      <w:bookmarkStart w:id="219" w:name="_Toc24707"/>
      <w:bookmarkStart w:id="220" w:name="_Toc29020"/>
      <w:bookmarkStart w:id="221" w:name="_Toc18024"/>
      <w:bookmarkStart w:id="222" w:name="_Toc12386"/>
      <w:bookmarkStart w:id="223" w:name="_Toc2286"/>
      <w:bookmarkStart w:id="224" w:name="_Toc25490"/>
      <w:bookmarkStart w:id="225" w:name="_Toc13458"/>
      <w:bookmarkStart w:id="226" w:name="_Toc531263846"/>
      <w:bookmarkStart w:id="227" w:name="_Toc458180191"/>
      <w:bookmarkStart w:id="228" w:name="_Toc458607475"/>
      <w:bookmarkStart w:id="229" w:name="_Toc8426"/>
    </w:p>
    <w:p>
      <w:pPr>
        <w:pStyle w:val="42"/>
        <w:rPr>
          <w:rFonts w:cs="宋体"/>
          <w:sz w:val="24"/>
          <w:szCs w:val="24"/>
        </w:rPr>
      </w:pPr>
      <w:r>
        <w:rPr>
          <w:rFonts w:hint="eastAsia" w:cs="宋体"/>
          <w:sz w:val="24"/>
          <w:szCs w:val="24"/>
        </w:rPr>
        <w:t xml:space="preserve">   系统通信协议: MQTT + HTTPS</w:t>
      </w:r>
    </w:p>
    <w:p>
      <w:r>
        <w:rPr>
          <w:rFonts w:hint="eastAsia" w:ascii="宋体" w:hAnsi="宋体" w:cs="宋体"/>
          <w:szCs w:val="24"/>
        </w:rPr>
        <w:t xml:space="preserve">   PC客户端为WEB浏览器</w:t>
      </w:r>
    </w:p>
    <w:bookmarkEnd w:id="218"/>
    <w:bookmarkEnd w:id="219"/>
    <w:bookmarkEnd w:id="220"/>
    <w:bookmarkEnd w:id="221"/>
    <w:bookmarkEnd w:id="222"/>
    <w:bookmarkEnd w:id="223"/>
    <w:bookmarkEnd w:id="224"/>
    <w:bookmarkEnd w:id="225"/>
    <w:bookmarkEnd w:id="226"/>
    <w:bookmarkEnd w:id="227"/>
    <w:bookmarkEnd w:id="228"/>
    <w:bookmarkEnd w:id="229"/>
    <w:p>
      <w:pPr>
        <w:pStyle w:val="41"/>
        <w:numPr>
          <w:ilvl w:val="255"/>
          <w:numId w:val="0"/>
          <w:ins w:id="0" w:author="yongluo" w:date="2020-04-11T17:38:00Z"/>
        </w:numPr>
        <w:rPr>
          <w:rFonts w:ascii="宋体" w:hAnsi="宋体" w:cs="宋体"/>
          <w:kern w:val="2"/>
          <w:szCs w:val="22"/>
        </w:rPr>
      </w:pPr>
      <w:bookmarkStart w:id="230" w:name="_Toc32446"/>
      <w:bookmarkStart w:id="231" w:name="_Toc25737"/>
      <w:bookmarkStart w:id="232" w:name="_Toc24366"/>
      <w:bookmarkStart w:id="233" w:name="_Toc458607476"/>
      <w:bookmarkStart w:id="234" w:name="_Toc531263847"/>
      <w:bookmarkStart w:id="235" w:name="_Toc458180192"/>
      <w:bookmarkStart w:id="236" w:name="_Toc2158"/>
      <w:bookmarkStart w:id="237" w:name="_Toc2673"/>
      <w:bookmarkStart w:id="238" w:name="_Toc8069"/>
      <w:bookmarkStart w:id="239" w:name="_Toc13822"/>
      <w:bookmarkStart w:id="240" w:name="_Toc17376"/>
      <w:bookmarkStart w:id="241" w:name="_Toc2200"/>
      <w:bookmarkStart w:id="242" w:name="_Toc19879"/>
      <w:bookmarkStart w:id="243" w:name="_Toc4450"/>
      <w:bookmarkStart w:id="244" w:name="_Toc17240"/>
      <w:bookmarkStart w:id="245" w:name="_Toc13056"/>
      <w:bookmarkStart w:id="246" w:name="_Toc23584"/>
      <w:r>
        <w:rPr>
          <w:rFonts w:hint="eastAsia" w:ascii="宋体" w:hAnsi="宋体" w:cs="宋体"/>
          <w:kern w:val="2"/>
          <w:szCs w:val="22"/>
        </w:rPr>
        <w:t>3.系统组成</w:t>
      </w:r>
      <w:bookmarkEnd w:id="230"/>
      <w:bookmarkEnd w:id="231"/>
      <w:bookmarkEnd w:id="232"/>
    </w:p>
    <w:p>
      <w:pPr>
        <w:pStyle w:val="42"/>
        <w:jc w:val="center"/>
      </w:pPr>
      <w:r>
        <w:rPr>
          <w:rFonts w:hint="eastAsia"/>
          <w:szCs w:val="24"/>
        </w:rPr>
        <w:object>
          <v:shape id="_x0000_i1025" o:spt="75" type="#_x0000_t75" style="height:141.6pt;width:36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8">
            <o:LockedField>false</o:LockedField>
          </o:OLEObject>
        </w:object>
      </w:r>
    </w:p>
    <w:p>
      <w:r>
        <w:rPr>
          <w:rFonts w:hint="eastAsia"/>
        </w:rPr>
        <w:t xml:space="preserve">                          施工车辆                                                                               PC WEB</w:t>
      </w:r>
    </w:p>
    <w:p>
      <w:pPr>
        <w:pStyle w:val="47"/>
        <w:numPr>
          <w:ilvl w:val="0"/>
          <w:numId w:val="12"/>
        </w:numPr>
        <w:spacing w:before="240" w:after="60"/>
        <w:outlineLvl w:val="1"/>
        <w:rPr>
          <w:b/>
          <w:vanish/>
          <w:szCs w:val="24"/>
        </w:rPr>
      </w:pPr>
      <w:bookmarkStart w:id="247" w:name="_Toc31949"/>
      <w:bookmarkEnd w:id="247"/>
      <w:bookmarkStart w:id="248" w:name="_Toc29448"/>
      <w:bookmarkEnd w:id="248"/>
      <w:bookmarkStart w:id="249" w:name="_Toc18382"/>
      <w:bookmarkEnd w:id="249"/>
      <w:bookmarkStart w:id="250" w:name="_Toc16501"/>
      <w:bookmarkEnd w:id="250"/>
      <w:bookmarkStart w:id="251" w:name="_Toc6891"/>
      <w:bookmarkEnd w:id="251"/>
      <w:bookmarkStart w:id="252" w:name="_Toc7381"/>
      <w:bookmarkEnd w:id="252"/>
    </w:p>
    <w:p>
      <w:pPr>
        <w:pStyle w:val="43"/>
        <w:rPr>
          <w:kern w:val="2"/>
        </w:rPr>
      </w:pPr>
      <w:bookmarkStart w:id="253" w:name="_Toc13131"/>
      <w:r>
        <w:rPr>
          <w:rFonts w:hint="eastAsia"/>
        </w:rPr>
        <w:t xml:space="preserve"> </w:t>
      </w:r>
      <w:bookmarkStart w:id="254" w:name="_Toc18242"/>
      <w:bookmarkStart w:id="255" w:name="_Toc10396"/>
      <w:r>
        <w:t>Connectivity Box</w:t>
      </w:r>
      <w:bookmarkEnd w:id="253"/>
      <w:bookmarkEnd w:id="254"/>
      <w:bookmarkEnd w:id="255"/>
    </w:p>
    <w:p>
      <w:pPr>
        <w:pStyle w:val="42"/>
        <w:rPr>
          <w:sz w:val="24"/>
          <w:szCs w:val="24"/>
        </w:rPr>
      </w:pPr>
      <w:r>
        <w:rPr>
          <w:rFonts w:hint="eastAsia"/>
          <w:sz w:val="24"/>
          <w:szCs w:val="24"/>
        </w:rPr>
        <w:t>职责：提供施工车辆状态数据以及执行远程控制请求，安装在施工车辆上。</w:t>
      </w:r>
    </w:p>
    <w:p>
      <w:pPr>
        <w:pStyle w:val="43"/>
      </w:pPr>
      <w:r>
        <w:rPr>
          <w:rFonts w:hint="eastAsia"/>
        </w:rPr>
        <w:t xml:space="preserve"> </w:t>
      </w:r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Start w:id="256" w:name="_Toc10403"/>
      <w:bookmarkStart w:id="257" w:name="_Toc31505"/>
      <w:bookmarkStart w:id="258" w:name="_Toc15809"/>
      <w:bookmarkStart w:id="259" w:name="_Toc27397"/>
      <w:bookmarkStart w:id="260" w:name="_Toc17946"/>
      <w:bookmarkStart w:id="261" w:name="_Toc9408"/>
      <w:bookmarkStart w:id="262" w:name="_Toc30587"/>
      <w:bookmarkStart w:id="263" w:name="_Toc21922"/>
      <w:bookmarkStart w:id="264" w:name="_Toc24373"/>
      <w:bookmarkStart w:id="265" w:name="_Toc24939"/>
      <w:bookmarkStart w:id="266" w:name="_Toc5918"/>
      <w:bookmarkStart w:id="267" w:name="_Toc9347"/>
      <w:r>
        <w:rPr>
          <w:rFonts w:hint="eastAsia"/>
        </w:rPr>
        <w:t>WEB</w:t>
      </w:r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</w:p>
    <w:p>
      <w:pPr>
        <w:pStyle w:val="145"/>
        <w:rPr>
          <w:szCs w:val="24"/>
        </w:rPr>
      </w:pPr>
      <w:r>
        <w:rPr>
          <w:rFonts w:hAnsi="宋体"/>
          <w:szCs w:val="24"/>
        </w:rPr>
        <w:t>职责：</w:t>
      </w:r>
      <w:r>
        <w:rPr>
          <w:rFonts w:hint="eastAsia"/>
          <w:szCs w:val="24"/>
        </w:rPr>
        <w:t>系统</w:t>
      </w:r>
      <w:r>
        <w:rPr>
          <w:rFonts w:hAnsi="宋体"/>
          <w:szCs w:val="24"/>
        </w:rPr>
        <w:t>用户通过</w:t>
      </w:r>
      <w:r>
        <w:rPr>
          <w:rFonts w:hint="eastAsia"/>
          <w:szCs w:val="24"/>
        </w:rPr>
        <w:t>WEB</w:t>
      </w:r>
      <w:r>
        <w:rPr>
          <w:rFonts w:hAnsi="宋体"/>
          <w:szCs w:val="24"/>
        </w:rPr>
        <w:t>查看车辆的位置等信息，对车辆进行</w:t>
      </w:r>
      <w:r>
        <w:rPr>
          <w:rFonts w:hint="eastAsia" w:hAnsi="宋体"/>
          <w:szCs w:val="24"/>
        </w:rPr>
        <w:t>指令控制</w:t>
      </w:r>
      <w:r>
        <w:rPr>
          <w:rFonts w:hAnsi="宋体"/>
          <w:szCs w:val="24"/>
        </w:rPr>
        <w:t>。</w:t>
      </w:r>
      <w:r>
        <w:rPr>
          <w:szCs w:val="24"/>
        </w:rPr>
        <w:t xml:space="preserve"> </w:t>
      </w:r>
    </w:p>
    <w:p>
      <w:pPr>
        <w:pStyle w:val="43"/>
      </w:pPr>
      <w:bookmarkStart w:id="268" w:name="_Toc458180199"/>
      <w:bookmarkStart w:id="269" w:name="_Toc531263851"/>
      <w:bookmarkStart w:id="270" w:name="_Toc458607480"/>
      <w:bookmarkStart w:id="271" w:name="_Toc3690"/>
      <w:bookmarkStart w:id="272" w:name="_Toc24483"/>
      <w:bookmarkStart w:id="273" w:name="_Toc20820"/>
      <w:bookmarkStart w:id="274" w:name="_Toc28241"/>
      <w:bookmarkStart w:id="275" w:name="_Toc21105"/>
      <w:bookmarkStart w:id="276" w:name="_Toc23174"/>
      <w:bookmarkStart w:id="277" w:name="_Toc31890"/>
      <w:bookmarkStart w:id="278" w:name="_Toc22563"/>
      <w:bookmarkStart w:id="279" w:name="_Toc26635"/>
      <w:bookmarkStart w:id="280" w:name="_Toc11698"/>
      <w:bookmarkStart w:id="281" w:name="_Toc23380"/>
      <w:bookmarkStart w:id="282" w:name="_Toc31492"/>
      <w:bookmarkStart w:id="283" w:name="_Toc30212"/>
      <w:bookmarkStart w:id="284" w:name="_Toc22283"/>
      <w:r>
        <w:rPr>
          <w:rFonts w:hint="eastAsia"/>
        </w:rPr>
        <w:t xml:space="preserve"> </w:t>
      </w:r>
      <w:bookmarkStart w:id="285" w:name="_Toc4802"/>
      <w:bookmarkStart w:id="286" w:name="_Toc19151"/>
      <w:r>
        <w:t>Server</w:t>
      </w:r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</w:p>
    <w:p>
      <w:pPr>
        <w:pStyle w:val="145"/>
        <w:rPr>
          <w:rFonts w:hAnsi="宋体"/>
          <w:szCs w:val="24"/>
        </w:rPr>
      </w:pPr>
      <w:r>
        <w:rPr>
          <w:rFonts w:hAnsi="宋体"/>
          <w:szCs w:val="24"/>
        </w:rPr>
        <w:t>职责：用户或车辆轨迹等信息的存储、车辆状态的监控、以及车辆</w:t>
      </w:r>
      <w:r>
        <w:rPr>
          <w:rFonts w:hint="eastAsia" w:hAnsi="宋体"/>
          <w:szCs w:val="24"/>
        </w:rPr>
        <w:t>的实际</w:t>
      </w:r>
      <w:r>
        <w:rPr>
          <w:rFonts w:hAnsi="宋体"/>
          <w:szCs w:val="24"/>
        </w:rPr>
        <w:t>控制。</w:t>
      </w:r>
    </w:p>
    <w:p>
      <w:pPr>
        <w:pStyle w:val="145"/>
        <w:rPr>
          <w:rFonts w:hAnsi="宋体"/>
          <w:szCs w:val="24"/>
        </w:rPr>
      </w:pPr>
    </w:p>
    <w:p>
      <w:pPr>
        <w:rPr>
          <w:b/>
          <w:kern w:val="28"/>
          <w:szCs w:val="24"/>
        </w:rPr>
      </w:pPr>
      <w:r>
        <w:rPr>
          <w:szCs w:val="24"/>
        </w:rPr>
        <w:br w:type="page"/>
      </w:r>
    </w:p>
    <w:p>
      <w:pPr>
        <w:pStyle w:val="41"/>
        <w:numPr>
          <w:ilvl w:val="0"/>
          <w:numId w:val="25"/>
        </w:numPr>
      </w:pPr>
      <w:bookmarkStart w:id="287" w:name="_Toc458180200"/>
      <w:bookmarkStart w:id="288" w:name="_Toc531263852"/>
      <w:bookmarkStart w:id="289" w:name="_Toc458607481"/>
      <w:bookmarkStart w:id="290" w:name="_Toc4129"/>
      <w:bookmarkStart w:id="291" w:name="_Toc20605"/>
      <w:bookmarkStart w:id="292" w:name="_Toc30151"/>
      <w:bookmarkStart w:id="293" w:name="_Toc31203"/>
      <w:bookmarkStart w:id="294" w:name="_Toc17468"/>
      <w:bookmarkStart w:id="295" w:name="_Toc3617"/>
      <w:bookmarkStart w:id="296" w:name="_Toc752"/>
      <w:bookmarkStart w:id="297" w:name="_Toc2371"/>
      <w:bookmarkStart w:id="298" w:name="_Toc4675"/>
      <w:bookmarkStart w:id="299" w:name="_Toc18513"/>
      <w:bookmarkStart w:id="300" w:name="_Toc5712"/>
      <w:bookmarkStart w:id="301" w:name="_Toc5367"/>
      <w:bookmarkStart w:id="302" w:name="_Toc8130"/>
      <w:bookmarkStart w:id="303" w:name="_Toc21201"/>
      <w:bookmarkStart w:id="304" w:name="_Toc28751"/>
      <w:bookmarkStart w:id="305" w:name="_Toc25303"/>
      <w:r>
        <w:rPr>
          <w:rFonts w:hint="eastAsia"/>
          <w:kern w:val="0"/>
          <w:sz w:val="24"/>
          <w:szCs w:val="22"/>
        </w:rPr>
        <w:t>功能性需求</w:t>
      </w:r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r>
        <w:rPr>
          <w:rFonts w:hint="eastAsia"/>
          <w:kern w:val="0"/>
          <w:sz w:val="24"/>
          <w:szCs w:val="22"/>
        </w:rPr>
        <w:t xml:space="preserve">    </w:t>
      </w:r>
      <w:r>
        <w:t xml:space="preserve">                                                 </w:t>
      </w:r>
    </w:p>
    <w:p>
      <w:pPr>
        <w:pStyle w:val="47"/>
        <w:numPr>
          <w:ilvl w:val="0"/>
          <w:numId w:val="12"/>
        </w:numPr>
        <w:spacing w:before="240" w:after="60"/>
        <w:outlineLvl w:val="1"/>
        <w:rPr>
          <w:b/>
          <w:vanish/>
          <w:szCs w:val="24"/>
        </w:rPr>
      </w:pPr>
      <w:bookmarkStart w:id="306" w:name="_Toc27637"/>
      <w:bookmarkEnd w:id="306"/>
      <w:bookmarkStart w:id="307" w:name="_Toc21643"/>
      <w:bookmarkEnd w:id="307"/>
      <w:bookmarkStart w:id="308" w:name="_Toc10485"/>
      <w:bookmarkEnd w:id="308"/>
      <w:bookmarkStart w:id="309" w:name="_Toc28634"/>
      <w:bookmarkEnd w:id="309"/>
      <w:bookmarkStart w:id="310" w:name="_Toc21157"/>
      <w:bookmarkEnd w:id="310"/>
      <w:bookmarkStart w:id="311" w:name="_Toc21518"/>
      <w:bookmarkEnd w:id="311"/>
      <w:bookmarkStart w:id="312" w:name="_Toc9916"/>
      <w:bookmarkEnd w:id="312"/>
      <w:bookmarkStart w:id="313" w:name="_Toc521488448"/>
      <w:bookmarkEnd w:id="313"/>
      <w:bookmarkStart w:id="314" w:name="_Toc454461931"/>
      <w:bookmarkEnd w:id="314"/>
      <w:bookmarkStart w:id="315" w:name="_Toc521489458"/>
      <w:bookmarkEnd w:id="315"/>
      <w:bookmarkStart w:id="316" w:name="_Toc458678121"/>
      <w:bookmarkEnd w:id="316"/>
      <w:bookmarkStart w:id="317" w:name="_Toc458626568"/>
      <w:bookmarkEnd w:id="317"/>
      <w:bookmarkStart w:id="318" w:name="_Toc454885396"/>
      <w:bookmarkEnd w:id="318"/>
      <w:bookmarkStart w:id="319" w:name="_Toc521674359"/>
      <w:bookmarkEnd w:id="319"/>
      <w:bookmarkStart w:id="320" w:name="_Toc458626404"/>
      <w:bookmarkEnd w:id="320"/>
      <w:bookmarkStart w:id="321" w:name="_Toc458626485"/>
      <w:bookmarkEnd w:id="321"/>
      <w:bookmarkStart w:id="322" w:name="_Toc458687002"/>
      <w:bookmarkEnd w:id="322"/>
      <w:bookmarkStart w:id="323" w:name="_Toc521488546"/>
      <w:bookmarkEnd w:id="323"/>
      <w:bookmarkStart w:id="324" w:name="_Toc454886304"/>
      <w:bookmarkEnd w:id="324"/>
      <w:bookmarkStart w:id="325" w:name="_Toc458607482"/>
      <w:bookmarkEnd w:id="325"/>
      <w:bookmarkStart w:id="326" w:name="_Toc454893172"/>
      <w:bookmarkEnd w:id="326"/>
      <w:bookmarkStart w:id="327" w:name="_Toc458678040"/>
      <w:bookmarkEnd w:id="327"/>
      <w:bookmarkStart w:id="328" w:name="_Toc531263853"/>
      <w:bookmarkEnd w:id="328"/>
      <w:bookmarkStart w:id="329" w:name="_Toc458180201"/>
      <w:bookmarkEnd w:id="329"/>
      <w:bookmarkStart w:id="330" w:name="_Toc521489365"/>
      <w:bookmarkEnd w:id="330"/>
      <w:bookmarkStart w:id="331" w:name="_Toc521078573"/>
      <w:bookmarkEnd w:id="331"/>
      <w:bookmarkStart w:id="332" w:name="_Toc6036"/>
      <w:bookmarkEnd w:id="332"/>
      <w:bookmarkStart w:id="333" w:name="_Toc21089"/>
      <w:bookmarkEnd w:id="333"/>
      <w:bookmarkStart w:id="334" w:name="_Toc28139"/>
      <w:bookmarkEnd w:id="334"/>
      <w:bookmarkStart w:id="335" w:name="_Toc5585"/>
      <w:bookmarkEnd w:id="335"/>
      <w:bookmarkStart w:id="336" w:name="_Toc7680"/>
      <w:bookmarkEnd w:id="336"/>
      <w:bookmarkStart w:id="337" w:name="_Toc5314"/>
      <w:bookmarkEnd w:id="337"/>
      <w:bookmarkStart w:id="338" w:name="_Toc24042"/>
      <w:bookmarkEnd w:id="338"/>
      <w:bookmarkStart w:id="339" w:name="_Toc16169"/>
      <w:bookmarkEnd w:id="339"/>
      <w:bookmarkStart w:id="340" w:name="_Toc28372"/>
      <w:bookmarkEnd w:id="340"/>
      <w:bookmarkStart w:id="341" w:name="_Toc27011"/>
      <w:bookmarkEnd w:id="341"/>
      <w:bookmarkStart w:id="342" w:name="_Toc22224"/>
      <w:bookmarkEnd w:id="342"/>
      <w:bookmarkStart w:id="343" w:name="_Toc12076"/>
      <w:bookmarkEnd w:id="343"/>
    </w:p>
    <w:p>
      <w:pPr>
        <w:pStyle w:val="43"/>
      </w:pPr>
      <w:bookmarkStart w:id="344" w:name="_Toc23717"/>
      <w:bookmarkStart w:id="345" w:name="_Toc15981"/>
      <w:bookmarkStart w:id="346" w:name="_Toc6816"/>
      <w:bookmarkStart w:id="347" w:name="_Toc10260"/>
      <w:bookmarkStart w:id="348" w:name="_Toc25078"/>
      <w:bookmarkStart w:id="349" w:name="_Toc9836"/>
      <w:bookmarkStart w:id="350" w:name="_Toc25736"/>
      <w:bookmarkStart w:id="351" w:name="_Toc2354"/>
      <w:bookmarkStart w:id="352" w:name="_Toc28048"/>
      <w:bookmarkStart w:id="353" w:name="_Toc6501"/>
      <w:bookmarkStart w:id="354" w:name="_Toc531263854"/>
      <w:bookmarkStart w:id="355" w:name="_Toc29687"/>
      <w:bookmarkStart w:id="356" w:name="_Toc23107"/>
      <w:bookmarkStart w:id="357" w:name="_Toc29331"/>
      <w:bookmarkStart w:id="358" w:name="_Toc18326"/>
      <w:bookmarkStart w:id="359" w:name="_Toc9430"/>
      <w:bookmarkStart w:id="360" w:name="_Toc458607483"/>
      <w:bookmarkStart w:id="361" w:name="_Toc458180202"/>
      <w:r>
        <w:rPr>
          <w:rFonts w:hint="eastAsia"/>
        </w:rPr>
        <w:t xml:space="preserve"> </w:t>
      </w:r>
      <w:bookmarkStart w:id="362" w:name="_Toc11605"/>
      <w:r>
        <w:rPr>
          <w:rFonts w:hint="eastAsia"/>
        </w:rPr>
        <w:t>系统管理</w:t>
      </w:r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2"/>
    </w:p>
    <w:p>
      <w:pPr>
        <w:pStyle w:val="44"/>
        <w:ind w:left="723" w:hanging="723"/>
      </w:pPr>
      <w:bookmarkStart w:id="363" w:name="_Toc531263860"/>
      <w:r>
        <w:rPr>
          <w:rFonts w:hint="eastAsia"/>
        </w:rPr>
        <w:t xml:space="preserve"> </w:t>
      </w:r>
      <w:bookmarkStart w:id="364" w:name="_Toc26642"/>
      <w:r>
        <w:rPr>
          <w:rFonts w:hint="eastAsia"/>
        </w:rPr>
        <w:t>用户注册</w:t>
      </w:r>
      <w:bookmarkEnd w:id="364"/>
      <w:r>
        <w:rPr>
          <w:rFonts w:hint="eastAsia"/>
        </w:rPr>
        <w:t xml:space="preserve"> </w:t>
      </w:r>
      <w:bookmarkStart w:id="365" w:name="_Toc12274"/>
      <w:bookmarkEnd w:id="365"/>
    </w:p>
    <w:p>
      <w:r>
        <w:rPr>
          <w:rFonts w:hint="eastAsia"/>
        </w:rPr>
        <w:t>系统帐户数系统默认包含2个，不可注册生成，普通级别的账户可以注册，必须填写信息：</w:t>
      </w:r>
    </w:p>
    <w:p>
      <w:r>
        <w:rPr>
          <w:rFonts w:hint="eastAsia"/>
        </w:rPr>
        <w:t xml:space="preserve"> 用户名，电话号码，单位名称，系统帐户名称。输入系统帐户名称是为了防止外面第三方用户滥注册帐户，只有输入系统帐户名称是系统内置的系统帐户才能通过注册，注册入口在登录首页。</w:t>
      </w:r>
    </w:p>
    <w:p>
      <w:r>
        <w:rPr>
          <w:rFonts w:hint="eastAsia"/>
        </w:rPr>
        <w:object>
          <v:shape id="_x0000_i1026" o:spt="75" type="#_x0000_t75" style="height:132pt;width:279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0">
            <o:LockedField>false</o:LockedField>
          </o:OLEObject>
        </w:object>
      </w:r>
    </w:p>
    <w:p>
      <w:r>
        <w:rPr>
          <w:rFonts w:hint="eastAsia"/>
        </w:rPr>
        <w:t>账户注册后，系统默认给予注册账户系统数据查询权限。</w:t>
      </w:r>
    </w:p>
    <w:p>
      <w:pPr>
        <w:pStyle w:val="44"/>
        <w:ind w:left="723" w:hanging="723"/>
      </w:pPr>
      <w:r>
        <w:rPr>
          <w:rFonts w:hint="eastAsia"/>
        </w:rPr>
        <w:t xml:space="preserve"> </w:t>
      </w:r>
      <w:bookmarkStart w:id="366" w:name="_Toc15394"/>
      <w:r>
        <w:rPr>
          <w:rFonts w:hint="eastAsia"/>
        </w:rPr>
        <w:t>用户注销</w:t>
      </w:r>
      <w:bookmarkEnd w:id="366"/>
      <w:r>
        <w:rPr>
          <w:rFonts w:hint="eastAsia"/>
        </w:rPr>
        <w:t xml:space="preserve"> </w:t>
      </w:r>
    </w:p>
    <w:p>
      <w:r>
        <w:rPr>
          <w:rFonts w:hint="eastAsia"/>
        </w:rPr>
        <w:t>退出系统登陆。点击右上角注销按钮，弹出对话框提醒用户退出系统。注销后系统内部把用户改为非登陆状态。</w:t>
      </w:r>
    </w:p>
    <w:p>
      <w:r>
        <w:rPr>
          <w:rFonts w:hint="eastAsia"/>
        </w:rPr>
        <w:object>
          <v:shape id="_x0000_i1027" o:spt="75" type="#_x0000_t75" style="height:157.2pt;width:391.8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7" DrawAspect="Content" ObjectID="_1468075727" r:id="rId12">
            <o:LockedField>false</o:LockedField>
          </o:OLEObject>
        </w:object>
      </w:r>
    </w:p>
    <w:p>
      <w:pPr>
        <w:pStyle w:val="44"/>
        <w:ind w:left="723" w:hanging="723"/>
      </w:pPr>
      <w:r>
        <w:rPr>
          <w:rFonts w:hint="eastAsia"/>
        </w:rPr>
        <w:t xml:space="preserve"> </w:t>
      </w:r>
      <w:bookmarkStart w:id="367" w:name="_Toc1867"/>
      <w:r>
        <w:rPr>
          <w:rFonts w:hint="eastAsia"/>
        </w:rPr>
        <w:t>用户登录</w:t>
      </w:r>
      <w:bookmarkEnd w:id="367"/>
      <w:r>
        <w:rPr>
          <w:rFonts w:hint="eastAsia"/>
        </w:rPr>
        <w:t xml:space="preserve"> </w:t>
      </w:r>
    </w:p>
    <w:p>
      <w:pPr>
        <w:pStyle w:val="42"/>
        <w:rPr>
          <w:sz w:val="24"/>
          <w:szCs w:val="24"/>
        </w:rPr>
      </w:pPr>
      <w:r>
        <w:rPr>
          <w:rFonts w:hint="eastAsia"/>
        </w:rPr>
        <w:t xml:space="preserve"> </w:t>
      </w:r>
      <w:r>
        <w:rPr>
          <w:rFonts w:hint="eastAsia"/>
          <w:sz w:val="24"/>
          <w:szCs w:val="24"/>
        </w:rPr>
        <w:t>用户进入系统首先输入用户名和密码登陆，界面如下：</w:t>
      </w:r>
    </w:p>
    <w:p>
      <w:r>
        <w:rPr>
          <w:rFonts w:hint="eastAsia"/>
        </w:rPr>
        <w:object>
          <v:shape id="_x0000_i1028" o:spt="75" type="#_x0000_t75" style="height:132pt;width:279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f"/>
            <w10:wrap type="none"/>
            <w10:anchorlock/>
          </v:shape>
          <o:OLEObject Type="Embed" ProgID="Visio.Drawing.15" ShapeID="_x0000_i1028" DrawAspect="Content" ObjectID="_1468075728" r:id="rId14">
            <o:LockedField>false</o:LockedField>
          </o:OLEObject>
        </w:object>
      </w:r>
    </w:p>
    <w:p>
      <w:pPr>
        <w:pStyle w:val="44"/>
        <w:ind w:left="723" w:hanging="723"/>
      </w:pPr>
      <w:r>
        <w:rPr>
          <w:rFonts w:hint="eastAsia"/>
        </w:rPr>
        <w:t xml:space="preserve"> </w:t>
      </w:r>
      <w:bookmarkStart w:id="368" w:name="_Toc4914"/>
      <w:r>
        <w:rPr>
          <w:rFonts w:hint="eastAsia"/>
        </w:rPr>
        <w:t>用户信息查询</w:t>
      </w:r>
      <w:bookmarkEnd w:id="368"/>
      <w:r>
        <w:rPr>
          <w:rFonts w:hint="eastAsia"/>
        </w:rPr>
        <w:t xml:space="preserve"> </w:t>
      </w:r>
    </w:p>
    <w:p>
      <w:r>
        <w:rPr>
          <w:rFonts w:hint="eastAsia"/>
        </w:rPr>
        <w:t>所有用户都能查询当前系统的用户信息，但普通用户只能修改自己的账户信息，无法删除。</w:t>
      </w:r>
    </w:p>
    <w:p>
      <w:r>
        <w:rPr>
          <w:rFonts w:hint="eastAsia"/>
        </w:rPr>
        <w:object>
          <v:shape id="_x0000_i1029" o:spt="75" type="#_x0000_t75" style="height:157.2pt;width:391.8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f"/>
            <w10:wrap type="none"/>
            <w10:anchorlock/>
          </v:shape>
          <o:OLEObject Type="Embed" ProgID="Visio.Drawing.15" ShapeID="_x0000_i1029" DrawAspect="Content" ObjectID="_1468075729" r:id="rId16">
            <o:LockedField>false</o:LockedField>
          </o:OLEObject>
        </w:object>
      </w:r>
    </w:p>
    <w:p/>
    <w:p>
      <w:pPr>
        <w:pStyle w:val="44"/>
        <w:ind w:left="723" w:hanging="723"/>
      </w:pPr>
      <w:r>
        <w:rPr>
          <w:rFonts w:hint="eastAsia"/>
        </w:rPr>
        <w:t xml:space="preserve"> </w:t>
      </w:r>
      <w:bookmarkStart w:id="369" w:name="_Toc7431"/>
      <w:r>
        <w:rPr>
          <w:rFonts w:hint="eastAsia"/>
        </w:rPr>
        <w:t>添加普通账户</w:t>
      </w:r>
      <w:bookmarkEnd w:id="369"/>
      <w:r>
        <w:rPr>
          <w:rFonts w:hint="eastAsia"/>
        </w:rPr>
        <w:t xml:space="preserve"> </w:t>
      </w:r>
    </w:p>
    <w:p>
      <w:r>
        <w:rPr>
          <w:rFonts w:hint="eastAsia"/>
        </w:rPr>
        <w:t>只有系统管理员才能添加，删除普通帐户。</w:t>
      </w:r>
    </w:p>
    <w:p>
      <w:r>
        <w:rPr>
          <w:rFonts w:hint="eastAsia"/>
        </w:rPr>
        <w:object>
          <v:shape id="_x0000_i1030" o:spt="75" type="#_x0000_t75" style="height:157.2pt;width:391.2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f"/>
            <w10:wrap type="none"/>
            <w10:anchorlock/>
          </v:shape>
          <o:OLEObject Type="Embed" ProgID="Visio.Drawing.15" ShapeID="_x0000_i1030" DrawAspect="Content" ObjectID="_1468075730" r:id="rId18">
            <o:LockedField>false</o:LockedField>
          </o:OLEObject>
        </w:object>
      </w:r>
    </w:p>
    <w:p/>
    <w:p>
      <w:pPr>
        <w:pStyle w:val="44"/>
        <w:ind w:left="723" w:hanging="723"/>
      </w:pPr>
      <w:r>
        <w:rPr>
          <w:rFonts w:hint="eastAsia"/>
        </w:rPr>
        <w:t xml:space="preserve"> </w:t>
      </w:r>
      <w:bookmarkStart w:id="370" w:name="_Toc21977"/>
      <w:r>
        <w:rPr>
          <w:rFonts w:hint="eastAsia"/>
        </w:rPr>
        <w:t>删除普通账户</w:t>
      </w:r>
      <w:bookmarkEnd w:id="370"/>
      <w:r>
        <w:rPr>
          <w:rFonts w:hint="eastAsia"/>
        </w:rPr>
        <w:t xml:space="preserve"> </w:t>
      </w:r>
    </w:p>
    <w:p>
      <w:r>
        <w:rPr>
          <w:rFonts w:hint="eastAsia"/>
        </w:rPr>
        <w:t>系统管理员才能删除普通帐户，删除普通帐户时，名下的设备都解除绑定。</w:t>
      </w:r>
    </w:p>
    <w:p>
      <w:r>
        <w:rPr>
          <w:rFonts w:hint="eastAsia"/>
        </w:rPr>
        <w:object>
          <v:shape id="_x0000_i1031" o:spt="75" type="#_x0000_t75" style="height:157.2pt;width:391.8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f"/>
            <w10:wrap type="none"/>
            <w10:anchorlock/>
          </v:shape>
          <o:OLEObject Type="Embed" ProgID="Visio.Drawing.15" ShapeID="_x0000_i1031" DrawAspect="Content" ObjectID="_1468075731" r:id="rId20">
            <o:LockedField>false</o:LockedField>
          </o:OLEObject>
        </w:object>
      </w:r>
    </w:p>
    <w:p>
      <w:pPr>
        <w:pStyle w:val="44"/>
        <w:ind w:left="723" w:hanging="723"/>
      </w:pPr>
      <w:r>
        <w:rPr>
          <w:rFonts w:hint="eastAsia"/>
        </w:rPr>
        <w:t xml:space="preserve"> </w:t>
      </w:r>
      <w:bookmarkStart w:id="371" w:name="_Toc19365"/>
      <w:r>
        <w:rPr>
          <w:rFonts w:hint="eastAsia"/>
        </w:rPr>
        <w:t>角色列表查询</w:t>
      </w:r>
      <w:bookmarkEnd w:id="371"/>
      <w:r>
        <w:rPr>
          <w:rFonts w:hint="eastAsia"/>
        </w:rPr>
        <w:t xml:space="preserve"> </w:t>
      </w:r>
    </w:p>
    <w:p/>
    <w:p>
      <w:r>
        <w:rPr>
          <w:rFonts w:hint="eastAsia"/>
        </w:rPr>
        <w:object>
          <v:shape id="_x0000_i1032" o:spt="75" type="#_x0000_t75" style="height:157.2pt;width:391.8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f"/>
            <w10:wrap type="none"/>
            <w10:anchorlock/>
          </v:shape>
          <o:OLEObject Type="Embed" ProgID="Visio.Drawing.15" ShapeID="_x0000_i1032" DrawAspect="Content" ObjectID="_1468075732" r:id="rId22">
            <o:LockedField>false</o:LockedField>
          </o:OLEObject>
        </w:object>
      </w:r>
    </w:p>
    <w:p>
      <w:pPr>
        <w:pStyle w:val="44"/>
        <w:ind w:left="723" w:hanging="723"/>
      </w:pPr>
      <w:r>
        <w:rPr>
          <w:rFonts w:hint="eastAsia"/>
        </w:rPr>
        <w:t xml:space="preserve"> </w:t>
      </w:r>
      <w:bookmarkStart w:id="372" w:name="_Toc24551"/>
      <w:r>
        <w:rPr>
          <w:rFonts w:hint="eastAsia"/>
        </w:rPr>
        <w:t>权限修改</w:t>
      </w:r>
      <w:bookmarkEnd w:id="372"/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       系统管理员账户可以编辑普通用户的系统权限，重要的几个权限，比如车辆控制普通用户默认不给于，必须系统管理员赋予普通用户对应的权限，才能放开.</w:t>
      </w:r>
    </w:p>
    <w:p>
      <w:r>
        <w:rPr>
          <w:rFonts w:hint="eastAsia"/>
        </w:rPr>
        <w:object>
          <v:shape id="_x0000_i1033" o:spt="75" type="#_x0000_t75" style="height:168.6pt;width:391.8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f"/>
            <w10:wrap type="none"/>
            <w10:anchorlock/>
          </v:shape>
          <o:OLEObject Type="Embed" ProgID="Visio.Drawing.15" ShapeID="_x0000_i1033" DrawAspect="Content" ObjectID="_1468075733" r:id="rId24">
            <o:LockedField>false</o:LockedField>
          </o:OLEObject>
        </w:object>
      </w:r>
    </w:p>
    <w:p>
      <w:pPr>
        <w:pStyle w:val="44"/>
        <w:ind w:left="723" w:hanging="723"/>
      </w:pPr>
      <w:r>
        <w:rPr>
          <w:rFonts w:hint="eastAsia"/>
        </w:rPr>
        <w:t xml:space="preserve"> </w:t>
      </w:r>
      <w:bookmarkStart w:id="373" w:name="_Toc32476"/>
      <w:r>
        <w:rPr>
          <w:rFonts w:hint="eastAsia"/>
        </w:rPr>
        <w:t>消息管理</w:t>
      </w:r>
      <w:bookmarkEnd w:id="373"/>
      <w:r>
        <w:rPr>
          <w:rFonts w:hint="eastAsia"/>
        </w:rPr>
        <w:t xml:space="preserve"> </w:t>
      </w:r>
    </w:p>
    <w:p>
      <w:pPr>
        <w:pStyle w:val="42"/>
        <w:rPr>
          <w:rFonts w:ascii="Times New Roman" w:hAnsi="Times New Roman"/>
          <w:snapToGrid/>
          <w:sz w:val="24"/>
          <w:szCs w:val="22"/>
        </w:rPr>
      </w:pPr>
      <w:r>
        <w:rPr>
          <w:rFonts w:hint="eastAsia" w:ascii="Times New Roman" w:hAnsi="Times New Roman"/>
          <w:snapToGrid/>
          <w:sz w:val="24"/>
          <w:szCs w:val="22"/>
        </w:rPr>
        <w:t>消息列表中可以查看到自己收到的所有消息，包含已读消息和未读消息，同时用户可以删除消息。</w:t>
      </w:r>
    </w:p>
    <w:p/>
    <w:p>
      <w:r>
        <w:rPr>
          <w:rFonts w:hint="eastAsia"/>
        </w:rPr>
        <w:object>
          <v:shape id="_x0000_i1034" o:spt="75" type="#_x0000_t75" style="height:168.6pt;width:391.8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f"/>
            <w10:wrap type="none"/>
            <w10:anchorlock/>
          </v:shape>
          <o:OLEObject Type="Embed" ProgID="Visio.Drawing.15" ShapeID="_x0000_i1034" DrawAspect="Content" ObjectID="_1468075734" r:id="rId26">
            <o:LockedField>false</o:LockedField>
          </o:OLEObject>
        </w:object>
      </w:r>
    </w:p>
    <w:p/>
    <w:p>
      <w:r>
        <w:rPr>
          <w:rFonts w:hint="eastAsia"/>
        </w:rPr>
        <w:t>消息详细内容查看</w:t>
      </w:r>
    </w:p>
    <w:p>
      <w:r>
        <w:rPr>
          <w:rFonts w:hint="eastAsia"/>
        </w:rPr>
        <w:object>
          <v:shape id="_x0000_i1035" o:spt="75" type="#_x0000_t75" style="height:168.6pt;width:391.8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f"/>
            <w10:wrap type="none"/>
            <w10:anchorlock/>
          </v:shape>
          <o:OLEObject Type="Embed" ProgID="Visio.Drawing.15" ShapeID="_x0000_i1035" DrawAspect="Content" ObjectID="_1468075735" r:id="rId28">
            <o:LockedField>false</o:LockedField>
          </o:OLEObject>
        </w:object>
      </w:r>
    </w:p>
    <w:p/>
    <w:p>
      <w:r>
        <w:rPr>
          <w:rFonts w:hint="eastAsia"/>
        </w:rPr>
        <w:t>已发送消息</w:t>
      </w:r>
    </w:p>
    <w:p>
      <w:r>
        <w:rPr>
          <w:rFonts w:hint="eastAsia"/>
        </w:rPr>
        <w:object>
          <v:shape id="_x0000_i1036" o:spt="75" type="#_x0000_t75" style="height:168.6pt;width:391.8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Visio.Drawing.15" ShapeID="_x0000_i1036" DrawAspect="Content" ObjectID="_1468075736" r:id="rId30">
            <o:LockedField>false</o:LockedField>
          </o:OLEObject>
        </w:object>
      </w:r>
    </w:p>
    <w:p/>
    <w:p>
      <w:pPr>
        <w:ind w:firstLine="700"/>
        <w:rPr>
          <w:szCs w:val="22"/>
        </w:rPr>
      </w:pPr>
      <w:r>
        <w:rPr>
          <w:rFonts w:hint="eastAsia"/>
          <w:szCs w:val="22"/>
        </w:rPr>
        <w:t>消息编辑和发送:每次进入显示上次保存的草稿，如果没有草稿，则编辑内容框为空，草稿任何时候都是保存上一次的内容，点击保存草稿后，把上一次的草稿覆盖。消息内容为纯文本字符串，最大长度为240个字符串。</w:t>
      </w:r>
    </w:p>
    <w:p>
      <w:pPr>
        <w:ind w:firstLine="700"/>
        <w:rPr>
          <w:szCs w:val="22"/>
        </w:rPr>
      </w:pPr>
      <w:r>
        <w:rPr>
          <w:rFonts w:hint="eastAsia"/>
          <w:szCs w:val="22"/>
        </w:rPr>
        <w:t>消息可以发送给单个人，也可以群发不包括自己的所有账户。</w:t>
      </w:r>
    </w:p>
    <w:p>
      <w:pPr>
        <w:rPr>
          <w:szCs w:val="22"/>
        </w:rPr>
      </w:pPr>
      <w:r>
        <w:rPr>
          <w:rFonts w:hint="eastAsia"/>
          <w:szCs w:val="22"/>
        </w:rPr>
        <w:object>
          <v:shape id="_x0000_i1037" o:spt="75" type="#_x0000_t75" style="height:168.6pt;width:391.8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f"/>
            <w10:wrap type="none"/>
            <w10:anchorlock/>
          </v:shape>
          <o:OLEObject Type="Embed" ProgID="Visio.Drawing.15" ShapeID="_x0000_i1037" DrawAspect="Content" ObjectID="_1468075737" r:id="rId32">
            <o:LockedField>false</o:LockedField>
          </o:OLEObject>
        </w:object>
      </w:r>
    </w:p>
    <w:p>
      <w:pPr>
        <w:pStyle w:val="44"/>
        <w:ind w:left="723" w:hanging="723"/>
      </w:pPr>
      <w:r>
        <w:rPr>
          <w:rFonts w:hint="eastAsia"/>
        </w:rPr>
        <w:t xml:space="preserve"> </w:t>
      </w:r>
      <w:bookmarkStart w:id="374" w:name="_Toc6337"/>
      <w:r>
        <w:rPr>
          <w:rFonts w:hint="eastAsia"/>
        </w:rPr>
        <w:t>显示设置</w:t>
      </w:r>
      <w:bookmarkEnd w:id="374"/>
      <w:r>
        <w:rPr>
          <w:rFonts w:hint="eastAsia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可以设置</w:t>
      </w:r>
      <w:r>
        <w:rPr>
          <w:rFonts w:hint="eastAsia"/>
          <w:lang w:val="en-US" w:eastAsia="zh-CN"/>
        </w:rPr>
        <w:t>WEB页面的字体，WEB页面显示语言，字体下拉列表给常用的字体，如：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宋体，楷书，仿宋，微软雅黑，语言只有2项，中文，英文。</w:t>
      </w:r>
    </w:p>
    <w:p>
      <w:r>
        <w:object>
          <v:shape id="_x0000_i1038" o:spt="75" type="#_x0000_t75" style="height:169.2pt;width:391.8pt;" o:ole="t" filled="f" o:preferrelative="t" stroked="f" coordsize="21600,21600">
            <v:path/>
            <v:fill on="f" focussize="0,0"/>
            <v:stroke on="f"/>
            <v:imagedata r:id="rId35" o:title=""/>
            <o:lock v:ext="edit" aspectratio="f"/>
            <w10:wrap type="none"/>
            <w10:anchorlock/>
          </v:shape>
          <o:OLEObject Type="Embed" ProgID="Visio.Drawing.15" ShapeID="_x0000_i1038" DrawAspect="Content" ObjectID="_1468075738" r:id="rId34">
            <o:LockedField>false</o:LockedField>
          </o:OLEObject>
        </w:object>
      </w:r>
    </w:p>
    <w:p/>
    <w:p>
      <w:pPr>
        <w:pStyle w:val="43"/>
      </w:pPr>
      <w:bookmarkStart w:id="375" w:name="_Toc12173"/>
      <w:bookmarkStart w:id="376" w:name="_Toc5942"/>
      <w:bookmarkStart w:id="377" w:name="_Toc1106"/>
      <w:bookmarkStart w:id="378" w:name="_Toc25613"/>
      <w:bookmarkStart w:id="379" w:name="_Toc1588"/>
      <w:bookmarkStart w:id="380" w:name="_Toc11374"/>
      <w:bookmarkStart w:id="381" w:name="_Toc6535"/>
      <w:bookmarkStart w:id="382" w:name="_Toc1514"/>
      <w:bookmarkStart w:id="383" w:name="_Toc19813"/>
      <w:r>
        <w:rPr>
          <w:rFonts w:hint="eastAsia"/>
        </w:rPr>
        <w:t xml:space="preserve"> </w:t>
      </w:r>
      <w:bookmarkStart w:id="384" w:name="_Toc2296"/>
      <w:r>
        <w:rPr>
          <w:rFonts w:hint="eastAsia"/>
        </w:rPr>
        <w:t>设备管理</w:t>
      </w:r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r>
        <w:t xml:space="preserve"> </w:t>
      </w:r>
    </w:p>
    <w:bookmarkEnd w:id="1"/>
    <w:bookmarkEnd w:id="2"/>
    <w:bookmarkEnd w:id="3"/>
    <w:bookmarkEnd w:id="360"/>
    <w:bookmarkEnd w:id="361"/>
    <w:bookmarkEnd w:id="363"/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bookmarkStart w:id="385" w:name="_Toc531263873"/>
      <w:bookmarkStart w:id="386" w:name="_Toc458607543"/>
      <w:bookmarkStart w:id="387" w:name="_Toc15498"/>
      <w:bookmarkStart w:id="388" w:name="_Toc458180258"/>
      <w:bookmarkStart w:id="389" w:name="_Toc12949"/>
      <w:bookmarkStart w:id="390" w:name="_Toc865"/>
      <w:bookmarkStart w:id="391" w:name="_Toc3479"/>
      <w:bookmarkStart w:id="392" w:name="_Toc25849"/>
      <w:r>
        <w:rPr>
          <w:rFonts w:hint="eastAsia"/>
        </w:rPr>
        <w:t xml:space="preserve"> </w:t>
      </w:r>
      <w:bookmarkStart w:id="393" w:name="_Toc22542"/>
      <w:r>
        <w:rPr>
          <w:rFonts w:hint="eastAsia"/>
        </w:rPr>
        <w:t>设备信息添加</w:t>
      </w:r>
      <w:bookmarkEnd w:id="393"/>
      <w:r>
        <w:rPr>
          <w:rFonts w:hint="eastAsia"/>
        </w:rPr>
        <w:t xml:space="preserve">  </w:t>
      </w:r>
      <w:r>
        <w:rPr>
          <w:rFonts w:hint="eastAsia" w:ascii="Times New Roman" w:hAnsi="Times New Roman" w:cs="Times New Roman"/>
          <w:b w:val="0"/>
          <w:szCs w:val="22"/>
        </w:rPr>
        <w:t xml:space="preserve">    </w:t>
      </w:r>
    </w:p>
    <w:p>
      <w:r>
        <w:rPr>
          <w:rFonts w:hint="eastAsia"/>
        </w:rPr>
        <w:t>设备属性：设备类型、设备型号、设备名称、设备编号、运行状态</w:t>
      </w:r>
      <w:r>
        <w:rPr>
          <w:rFonts w:hint="eastAsia"/>
          <w:lang w:eastAsia="zh-CN"/>
        </w:rPr>
        <w:t>（运行，停止，维修，故障）</w:t>
      </w:r>
      <w:r>
        <w:rPr>
          <w:rFonts w:hint="eastAsia"/>
        </w:rPr>
        <w:t>、设备位置、建档时间、责任人，编队号，</w:t>
      </w:r>
      <w:r>
        <w:rPr>
          <w:rFonts w:hint="eastAsia"/>
          <w:color w:val="FF0000"/>
        </w:rPr>
        <w:t>整车VIN</w:t>
      </w:r>
      <w:r>
        <w:rPr>
          <w:rFonts w:hint="eastAsia"/>
        </w:rPr>
        <w:t>，设备优先级。</w:t>
      </w:r>
    </w:p>
    <w:p>
      <w:pPr>
        <w:ind w:firstLine="480" w:firstLineChars="200"/>
      </w:pPr>
      <w:r>
        <w:rPr>
          <w:rFonts w:hint="eastAsia"/>
        </w:rPr>
        <w:t>添加设备信息时需要注意BOX上的编号输入，，BOX连接服务端时会把自己</w:t>
      </w:r>
      <w:r>
        <w:rPr>
          <w:rFonts w:hint="eastAsia"/>
          <w:color w:val="FF0000"/>
          <w:szCs w:val="22"/>
        </w:rPr>
        <w:t>整车VIN</w:t>
      </w:r>
      <w:r>
        <w:rPr>
          <w:rFonts w:hint="eastAsia"/>
        </w:rPr>
        <w:t>发送上来，表明自己是哪一部设备，手动输入的信息如下：</w:t>
      </w:r>
    </w:p>
    <w:p>
      <w:r>
        <w:rPr>
          <w:rFonts w:hint="eastAsia"/>
        </w:rPr>
        <w:t>设备类型，设备型号，设备名称，设备编号，责任人，编队号，</w:t>
      </w:r>
      <w:r>
        <w:rPr>
          <w:rFonts w:hint="eastAsia"/>
          <w:color w:val="FF0000"/>
        </w:rPr>
        <w:t>整车VIN</w:t>
      </w:r>
      <w:r>
        <w:rPr>
          <w:rFonts w:hint="eastAsia"/>
        </w:rPr>
        <w:t>，设备优先级，隶属施工队</w:t>
      </w:r>
    </w:p>
    <w:p>
      <w:r>
        <w:object>
          <v:shape id="_x0000_i1039" o:spt="75" type="#_x0000_t75" style="height:156pt;width:405.6pt;" o:ole="t" filled="f" o:preferrelative="t" stroked="f" coordsize="21600,21600">
            <v:path/>
            <v:fill on="f" focussize="0,0"/>
            <v:stroke on="f"/>
            <v:imagedata r:id="rId37" o:title=""/>
            <o:lock v:ext="edit" aspectratio="f"/>
            <w10:wrap type="none"/>
            <w10:anchorlock/>
          </v:shape>
          <o:OLEObject Type="Embed" ProgID="Visio.Drawing.15" ShapeID="_x0000_i1039" DrawAspect="Content" ObjectID="_1468075739" r:id="rId36">
            <o:LockedField>false</o:LockedField>
          </o:OLEObject>
        </w:object>
      </w:r>
    </w:p>
    <w:p>
      <w:pPr>
        <w:ind w:firstLine="480" w:firstLineChars="200"/>
      </w:pPr>
      <w:r>
        <w:rPr>
          <w:rFonts w:hint="eastAsia"/>
        </w:rPr>
        <w:t>系统中设备分为三个等级，最高优先级，一般优先级，最低优先级，当WEB端用户发出车队统一控制命令时，最高优先级的设备控制指令最先最快发出，最低优先级的设备控制指令最后发出，添加设备时默认给予一般优先级。</w:t>
      </w:r>
    </w:p>
    <w:p>
      <w:r>
        <w:rPr>
          <w:rFonts w:hint="eastAsia"/>
        </w:rPr>
        <w:t xml:space="preserve">       </w:t>
      </w:r>
      <w:r>
        <w:rPr>
          <w:rFonts w:hint="eastAsia"/>
          <w:color w:val="FF0000"/>
          <w:szCs w:val="22"/>
        </w:rPr>
        <w:t>整车VIN</w:t>
      </w:r>
      <w:r>
        <w:rPr>
          <w:rFonts w:hint="eastAsia"/>
        </w:rPr>
        <w:t>是安装在车上的BOX唯一识别字符串，当BOX连接云端，会首先把</w:t>
      </w:r>
      <w:r>
        <w:rPr>
          <w:rFonts w:hint="eastAsia"/>
          <w:color w:val="FF0000"/>
          <w:szCs w:val="22"/>
        </w:rPr>
        <w:t>整车VIN</w:t>
      </w:r>
      <w:r>
        <w:rPr>
          <w:rFonts w:hint="eastAsia"/>
        </w:rPr>
        <w:t>发送给云端，表明自己的身份，BOX传上来的数据才能和具体设备绑定。</w:t>
      </w:r>
    </w:p>
    <w:p/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394" w:name="_Toc16208"/>
      <w:r>
        <w:rPr>
          <w:rFonts w:hint="eastAsia"/>
        </w:rPr>
        <w:t>设备信息查询，删除，修改</w:t>
      </w:r>
      <w:bookmarkEnd w:id="394"/>
      <w:r>
        <w:rPr>
          <w:rFonts w:hint="eastAsia"/>
        </w:rPr>
        <w:t xml:space="preserve">   </w:t>
      </w:r>
      <w:r>
        <w:rPr>
          <w:rFonts w:hint="eastAsia" w:ascii="Times New Roman" w:hAnsi="Times New Roman" w:cs="Times New Roman"/>
          <w:b w:val="0"/>
          <w:szCs w:val="22"/>
        </w:rPr>
        <w:t xml:space="preserve">  </w:t>
      </w:r>
    </w:p>
    <w:p>
      <w:pPr>
        <w:rPr>
          <w:rFonts w:hint="eastAsia"/>
          <w:szCs w:val="22"/>
        </w:rPr>
      </w:pPr>
      <w:r>
        <w:rPr>
          <w:rFonts w:hint="eastAsia"/>
          <w:szCs w:val="22"/>
        </w:rPr>
        <w:t>根据查询条件查询设备信息</w:t>
      </w:r>
    </w:p>
    <w:p>
      <w:pPr>
        <w:rPr>
          <w:rFonts w:hint="eastAsia"/>
          <w:szCs w:val="22"/>
        </w:rPr>
      </w:pPr>
      <w:r>
        <w:object>
          <v:shape id="_x0000_i1040" o:spt="75" type="#_x0000_t75" style="height:156pt;width:405.6pt;" o:ole="t" filled="f" o:preferrelative="t" stroked="f" coordsize="21600,21600">
            <v:path/>
            <v:fill on="f" focussize="0,0"/>
            <v:stroke on="f"/>
            <v:imagedata r:id="rId39" o:title=""/>
            <o:lock v:ext="edit" aspectratio="f"/>
            <w10:wrap type="none"/>
            <w10:anchorlock/>
          </v:shape>
          <o:OLEObject Type="Embed" ProgID="Visio.Drawing.15" ShapeID="_x0000_i1040" DrawAspect="Content" ObjectID="_1468075740" r:id="rId38">
            <o:LockedField>false</o:LockedField>
          </o:OLEObject>
        </w:object>
      </w:r>
    </w:p>
    <w:p>
      <w:pPr>
        <w:rPr>
          <w:szCs w:val="22"/>
        </w:rPr>
      </w:pPr>
    </w:p>
    <w:p/>
    <w:p>
      <w:pPr>
        <w:rPr>
          <w:szCs w:val="22"/>
        </w:rPr>
      </w:pPr>
      <w:r>
        <w:rPr>
          <w:rFonts w:hint="eastAsia"/>
          <w:szCs w:val="22"/>
        </w:rPr>
        <w:t>设备信息修改</w:t>
      </w:r>
    </w:p>
    <w:p>
      <w:pPr>
        <w:rPr>
          <w:szCs w:val="22"/>
        </w:rPr>
      </w:pPr>
      <w:r>
        <w:rPr>
          <w:szCs w:val="22"/>
        </w:rPr>
        <w:object>
          <v:shape id="_x0000_i1041" o:spt="75" type="#_x0000_t75" style="height:156pt;width:405.6pt;" o:ole="t" filled="f" o:preferrelative="t" stroked="f" coordsize="21600,21600">
            <v:path/>
            <v:fill on="f" focussize="0,0"/>
            <v:stroke on="f"/>
            <v:imagedata r:id="rId41" o:title=""/>
            <o:lock v:ext="edit" aspectratio="f"/>
            <w10:wrap type="none"/>
            <w10:anchorlock/>
          </v:shape>
          <o:OLEObject Type="Embed" ProgID="Visio.Drawing.15" ShapeID="_x0000_i1041" DrawAspect="Content" ObjectID="_1468075741" r:id="rId40">
            <o:LockedField>false</o:LockedField>
          </o:OLEObject>
        </w:object>
      </w:r>
    </w:p>
    <w:p/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395" w:name="_Toc12523"/>
      <w:r>
        <w:rPr>
          <w:rFonts w:hint="eastAsia"/>
        </w:rPr>
        <w:t>帐户绑定设备</w:t>
      </w:r>
      <w:bookmarkEnd w:id="395"/>
      <w:r>
        <w:rPr>
          <w:rFonts w:hint="eastAsia"/>
        </w:rPr>
        <w:t xml:space="preserve">   </w:t>
      </w:r>
      <w:r>
        <w:rPr>
          <w:rFonts w:hint="eastAsia" w:ascii="Times New Roman" w:hAnsi="Times New Roman" w:cs="Times New Roman"/>
          <w:b w:val="0"/>
          <w:szCs w:val="22"/>
        </w:rPr>
        <w:t xml:space="preserve">  </w:t>
      </w:r>
    </w:p>
    <w:p>
      <w:pPr>
        <w:rPr>
          <w:szCs w:val="22"/>
        </w:rPr>
      </w:pPr>
      <w:r>
        <w:rPr>
          <w:rFonts w:hint="eastAsia"/>
          <w:szCs w:val="22"/>
        </w:rPr>
        <w:t>用户登录自己帐户，给自己名下添加可以操控的设备，只有绑定了对应的设备，才能向设备发送指令，而绑定设备的操作权限是系统帐户分配的。一台设备任何时候都最多只能绑定一个账户。设备信息添加时默认没有绑定任何账户。</w:t>
      </w:r>
    </w:p>
    <w:p>
      <w:r>
        <w:object>
          <v:shape id="_x0000_i1042" o:spt="75" type="#_x0000_t75" style="height:156pt;width:405.6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Visio.Drawing.15" ShapeID="_x0000_i1042" DrawAspect="Content" ObjectID="_1468075742" r:id="rId42">
            <o:LockedField>false</o:LockedField>
          </o:OLEObject>
        </w:object>
      </w:r>
    </w:p>
    <w:p/>
    <w:p>
      <w:pPr>
        <w:pStyle w:val="44"/>
        <w:spacing w:before="0" w:after="0"/>
        <w:ind w:left="0" w:firstLine="0"/>
      </w:pPr>
      <w:r>
        <w:rPr>
          <w:rFonts w:hint="eastAsia"/>
        </w:rPr>
        <w:t xml:space="preserve"> </w:t>
      </w:r>
      <w:bookmarkStart w:id="396" w:name="_Toc14114"/>
      <w:r>
        <w:rPr>
          <w:rFonts w:hint="eastAsia"/>
        </w:rPr>
        <w:t>设备</w:t>
      </w:r>
      <w:r>
        <w:rPr>
          <w:rFonts w:hint="eastAsia"/>
          <w:lang w:eastAsia="zh-CN"/>
        </w:rPr>
        <w:t>参数列表</w:t>
      </w:r>
      <w:bookmarkEnd w:id="396"/>
      <w:r>
        <w:rPr>
          <w:rFonts w:hint="eastAsia"/>
        </w:rPr>
        <w:t xml:space="preserve"> </w:t>
      </w:r>
      <w:r>
        <w:rPr>
          <w:rFonts w:hint="eastAsia" w:ascii="Times New Roman" w:hAnsi="Times New Roman" w:cs="Times New Roman"/>
          <w:b w:val="0"/>
          <w:szCs w:val="22"/>
        </w:rPr>
        <w:t xml:space="preserve">  </w:t>
      </w:r>
    </w:p>
    <w:p>
      <w:pPr>
        <w:pStyle w:val="42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每一种设备都有对应的施工参数，系统前期默认只有一种设备参数需要下发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压路机</w:t>
      </w:r>
      <w:r>
        <w:rPr>
          <w:rFonts w:hint="eastAsia" w:cs="宋体"/>
          <w:sz w:val="24"/>
          <w:szCs w:val="24"/>
          <w:lang w:eastAsia="zh-CN"/>
        </w:rPr>
        <w:t>，后期会依据实际设备类型扩充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),一个大类数据默认只有4条，便于用户存储多种数据组合，下发时便于选用。</w:t>
      </w:r>
    </w:p>
    <w:p>
      <w:r>
        <w:object>
          <v:shape id="_x0000_i1043" o:spt="75" type="#_x0000_t75" style="height:156pt;width:405.6pt;" o:ole="t" filled="f" o:preferrelative="t" stroked="f" coordsize="21600,21600">
            <v:path/>
            <v:fill on="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Visio.Drawing.15" ShapeID="_x0000_i1043" DrawAspect="Content" ObjectID="_1468075743" r:id="rId44">
            <o:LockedField>false</o:LockedField>
          </o:OLEObject>
        </w:object>
      </w:r>
    </w:p>
    <w:p/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修改单条记录</w:t>
      </w:r>
    </w:p>
    <w:p>
      <w:r>
        <w:object>
          <v:shape id="_x0000_i1044" o:spt="75" type="#_x0000_t75" style="height:156pt;width:405.6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Visio.Drawing.15" ShapeID="_x0000_i1044" DrawAspect="Content" ObjectID="_1468075744" r:id="rId46">
            <o:LockedField>false</o:LockedField>
          </o:OLEObject>
        </w:object>
      </w:r>
    </w:p>
    <w:p/>
    <w:p>
      <w:pPr>
        <w:pStyle w:val="43"/>
      </w:pPr>
      <w:bookmarkStart w:id="397" w:name="_Toc24532"/>
      <w:r>
        <w:rPr>
          <w:rFonts w:hint="eastAsia"/>
        </w:rPr>
        <w:t>运行监控</w:t>
      </w:r>
      <w:bookmarkEnd w:id="397"/>
      <w:r>
        <w:t xml:space="preserve"> </w:t>
      </w:r>
    </w:p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398" w:name="_Toc14484"/>
      <w:r>
        <w:rPr>
          <w:rFonts w:hint="eastAsia"/>
        </w:rPr>
        <w:t>列表模式</w:t>
      </w:r>
      <w:bookmarkEnd w:id="398"/>
      <w:r>
        <w:rPr>
          <w:rFonts w:hint="eastAsia"/>
        </w:rPr>
        <w:t xml:space="preserve">    </w:t>
      </w:r>
      <w:r>
        <w:rPr>
          <w:rFonts w:hint="eastAsia" w:ascii="Times New Roman" w:hAnsi="Times New Roman" w:cs="Times New Roman"/>
          <w:b w:val="0"/>
          <w:szCs w:val="22"/>
        </w:rPr>
        <w:t xml:space="preserve">  </w:t>
      </w:r>
    </w:p>
    <w:p>
      <w:pPr>
        <w:pStyle w:val="42"/>
        <w:rPr>
          <w:sz w:val="24"/>
          <w:szCs w:val="24"/>
        </w:rPr>
      </w:pPr>
      <w:r>
        <w:rPr>
          <w:rFonts w:hint="eastAsia"/>
          <w:sz w:val="24"/>
          <w:szCs w:val="24"/>
        </w:rPr>
        <w:t>当前账户下绑定设备运行的车辆列表显示，可以直接在列表最后一项点击进入控制车辆页面</w:t>
      </w:r>
      <w:r>
        <w:rPr>
          <w:rFonts w:hint="eastAsia"/>
        </w:rPr>
        <w:t>。（加一个状态过滤），补一个按钮，停止所有运行车辆</w:t>
      </w:r>
    </w:p>
    <w:p>
      <w:pPr>
        <w:pStyle w:val="42"/>
      </w:pPr>
      <w:r>
        <w:rPr>
          <w:rFonts w:hint="eastAsia"/>
        </w:rPr>
        <w:object>
          <v:shape id="_x0000_i1045" o:spt="75" type="#_x0000_t75" style="height:156pt;width:405.6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f"/>
            <w10:wrap type="none"/>
            <w10:anchorlock/>
          </v:shape>
          <o:OLEObject Type="Embed" ProgID="Visio.Drawing.15" ShapeID="_x0000_i1045" DrawAspect="Content" ObjectID="_1468075745" r:id="rId48">
            <o:LockedField>false</o:LockedField>
          </o:OLEObject>
        </w:object>
      </w:r>
      <w:r>
        <w:rPr>
          <w:rFonts w:hint="eastAsia"/>
        </w:rPr>
        <w:t xml:space="preserve">   </w:t>
      </w:r>
    </w:p>
    <w:p>
      <w:r>
        <w:rPr>
          <w:rFonts w:hint="eastAsia"/>
        </w:rPr>
        <w:t>一辆车辆的实时状态数据，每隔500毫秒数据更新一次。</w:t>
      </w:r>
    </w:p>
    <w:p>
      <w:r>
        <w:rPr>
          <w:rFonts w:hint="eastAsia"/>
        </w:rPr>
        <w:object>
          <v:shape id="_x0000_i1046" o:spt="75" type="#_x0000_t75" style="height:156pt;width:405.6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f"/>
            <w10:wrap type="none"/>
            <w10:anchorlock/>
          </v:shape>
          <o:OLEObject Type="Embed" ProgID="Visio.Drawing.15" ShapeID="_x0000_i1046" DrawAspect="Content" ObjectID="_1468075746" r:id="rId50">
            <o:LockedField>false</o:LockedField>
          </o:OLEObject>
        </w:object>
      </w:r>
    </w:p>
    <w:p>
      <w:r>
        <w:rPr>
          <w:rFonts w:hint="eastAsia"/>
        </w:rPr>
        <w:t>具体操作一辆车辆（</w:t>
      </w:r>
      <w:r>
        <w:rPr>
          <w:rFonts w:hint="eastAsia"/>
          <w:lang w:eastAsia="zh-CN"/>
        </w:rPr>
        <w:t>实现时</w:t>
      </w:r>
      <w:r>
        <w:rPr>
          <w:rFonts w:hint="eastAsia"/>
        </w:rPr>
        <w:t>做成拟物化，模拟一台车的驾驶台）</w:t>
      </w:r>
    </w:p>
    <w:p>
      <w:r>
        <w:object>
          <v:shape id="_x0000_i1047" o:spt="75" type="#_x0000_t75" style="height:156pt;width:405.6pt;" o:ole="t" filled="f" o:preferrelative="t" stroked="f" coordsize="21600,21600">
            <v:path/>
            <v:fill on="f" focussize="0,0"/>
            <v:stroke on="f"/>
            <v:imagedata r:id="rId53" o:title=""/>
            <o:lock v:ext="edit" aspectratio="f"/>
            <w10:wrap type="none"/>
            <w10:anchorlock/>
          </v:shape>
          <o:OLEObject Type="Embed" ProgID="Visio.Drawing.15" ShapeID="_x0000_i1047" DrawAspect="Content" ObjectID="_1468075747" r:id="rId52">
            <o:LockedField>false</o:LockedField>
          </o:OLEObject>
        </w:object>
      </w:r>
    </w:p>
    <w:p>
      <w:pPr>
        <w:pStyle w:val="42"/>
        <w:rPr>
          <w:rFonts w:cs="宋体"/>
          <w:sz w:val="24"/>
          <w:szCs w:val="24"/>
        </w:rPr>
      </w:pPr>
      <w:r>
        <w:rPr>
          <w:rFonts w:hint="eastAsia" w:cs="宋体"/>
          <w:sz w:val="24"/>
          <w:szCs w:val="24"/>
        </w:rPr>
        <w:t>用户点击其中一个按钮后，被点击的按钮置位灰色，直到有返回的操作成功或失败的反馈后才可以重新点击按钮</w:t>
      </w:r>
      <w:r>
        <w:rPr>
          <w:rFonts w:hint="eastAsia"/>
        </w:rPr>
        <w:t>。</w:t>
      </w:r>
    </w:p>
    <w:p/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399" w:name="_Toc18559"/>
      <w:r>
        <w:rPr>
          <w:rFonts w:hint="eastAsia"/>
        </w:rPr>
        <w:t>地图模式</w:t>
      </w:r>
      <w:bookmarkEnd w:id="399"/>
    </w:p>
    <w:p>
      <w:pPr>
        <w:rPr>
          <w:szCs w:val="22"/>
        </w:rPr>
      </w:pPr>
      <w:r>
        <w:rPr>
          <w:rFonts w:hint="eastAsia"/>
          <w:szCs w:val="22"/>
        </w:rPr>
        <w:t>地图模式查看，地图点选车辆图标，直接显示当前账户名下绑定车辆实时状态信息，</w:t>
      </w:r>
      <w:r>
        <w:rPr>
          <w:rFonts w:hint="eastAsia"/>
        </w:rPr>
        <w:t>每隔500毫秒数据更新一次</w:t>
      </w:r>
      <w:r>
        <w:rPr>
          <w:rFonts w:hint="eastAsia"/>
          <w:szCs w:val="22"/>
        </w:rPr>
        <w:t xml:space="preserve"> </w:t>
      </w:r>
      <w:r>
        <w:rPr>
          <w:rFonts w:hint="eastAsia"/>
        </w:rPr>
        <w:t>。同时在地图上显示电子围栏范围。（</w:t>
      </w:r>
      <w:r>
        <w:rPr>
          <w:rFonts w:hint="eastAsia"/>
          <w:color w:val="FF0000"/>
        </w:rPr>
        <w:t>高精度地图数据来源，显示，导入</w:t>
      </w:r>
      <w:r>
        <w:rPr>
          <w:rFonts w:hint="eastAsia"/>
        </w:rPr>
        <w:t>）</w:t>
      </w:r>
    </w:p>
    <w:p>
      <w:r>
        <w:rPr>
          <w:rFonts w:hint="eastAsia"/>
        </w:rPr>
        <w:object>
          <v:shape id="_x0000_i1048" o:spt="75" type="#_x0000_t75" style="height:192.6pt;width:405.6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f"/>
            <w10:wrap type="none"/>
            <w10:anchorlock/>
          </v:shape>
          <o:OLEObject Type="Embed" ProgID="Visio.Drawing.15" ShapeID="_x0000_i1048" DrawAspect="Content" ObjectID="_1468075748" r:id="rId54">
            <o:LockedField>false</o:LockedField>
          </o:OLEObject>
        </w:object>
      </w:r>
    </w:p>
    <w:p/>
    <w:p>
      <w:pPr>
        <w:pStyle w:val="43"/>
      </w:pPr>
      <w:r>
        <w:rPr>
          <w:rFonts w:hint="eastAsia"/>
        </w:rPr>
        <w:t xml:space="preserve"> </w:t>
      </w:r>
      <w:bookmarkStart w:id="400" w:name="_Toc7423"/>
      <w:r>
        <w:rPr>
          <w:rFonts w:hint="eastAsia"/>
        </w:rPr>
        <w:t>位置管理</w:t>
      </w:r>
      <w:bookmarkEnd w:id="400"/>
      <w:r>
        <w:t xml:space="preserve"> </w:t>
      </w:r>
    </w:p>
    <w:p>
      <w:r>
        <w:rPr>
          <w:rFonts w:hint="eastAsia"/>
        </w:rPr>
        <w:t xml:space="preserve">电子围栏的比较数据有2个: </w:t>
      </w:r>
    </w:p>
    <w:p>
      <w:pPr>
        <w:numPr>
          <w:ilvl w:val="0"/>
          <w:numId w:val="26"/>
        </w:numPr>
      </w:pPr>
      <w:r>
        <w:rPr>
          <w:rFonts w:hint="eastAsia"/>
        </w:rPr>
        <w:t>excel格式数据，需要导入到系统。</w:t>
      </w:r>
    </w:p>
    <w:p>
      <w:pPr>
        <w:numPr>
          <w:ilvl w:val="0"/>
          <w:numId w:val="26"/>
        </w:numPr>
      </w:pPr>
      <w:r>
        <w:rPr>
          <w:rFonts w:hint="eastAsia"/>
        </w:rPr>
        <w:t>手动在地图上选点和框选范围。</w:t>
      </w:r>
    </w:p>
    <w:p>
      <w:pPr>
        <w:pStyle w:val="42"/>
      </w:pPr>
    </w:p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401" w:name="_Toc17516"/>
      <w:r>
        <w:rPr>
          <w:rFonts w:hint="eastAsia"/>
        </w:rPr>
        <w:t>手动输出电子围栏</w:t>
      </w:r>
      <w:bookmarkEnd w:id="401"/>
    </w:p>
    <w:p/>
    <w:p>
      <w:r>
        <w:rPr>
          <w:rFonts w:hint="eastAsia"/>
        </w:rPr>
        <w:t>在地图上把范围数据选好后保存，保存后默认有效。</w:t>
      </w:r>
    </w:p>
    <w:p/>
    <w:p>
      <w:r>
        <w:rPr>
          <w:rFonts w:hint="eastAsia"/>
        </w:rPr>
        <w:object>
          <v:shape id="_x0000_i1049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f"/>
            <w10:wrap type="none"/>
            <w10:anchorlock/>
          </v:shape>
          <o:OLEObject Type="Embed" ProgID="Visio.Drawing.15" ShapeID="_x0000_i1049" DrawAspect="Content" ObjectID="_1468075749" r:id="rId56">
            <o:LockedField>false</o:LockedField>
          </o:OLEObject>
        </w:object>
      </w:r>
    </w:p>
    <w:p/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402" w:name="_Toc2633"/>
      <w:r>
        <w:rPr>
          <w:rFonts w:hint="eastAsia"/>
        </w:rPr>
        <w:t>excel数据导入围栏</w:t>
      </w:r>
      <w:bookmarkEnd w:id="402"/>
    </w:p>
    <w:p>
      <w:pPr>
        <w:ind w:firstLine="480" w:firstLineChars="200"/>
        <w:rPr>
          <w:rFonts w:hint="eastAsia" w:eastAsia="宋体"/>
          <w:lang w:eastAsia="zh-CN"/>
        </w:rPr>
      </w:pPr>
      <w:r>
        <w:rPr>
          <w:rFonts w:hint="eastAsia"/>
        </w:rPr>
        <w:t>施工图纸以excel格式导入，而excel格式数据来源为施工方的CAD施工数字图纸，导入的数据作为电子围栏基准依据。数据格式和数据项以及数据坐标系还需要施工方提供，现在暂时未定。</w:t>
      </w:r>
      <w:r>
        <w:rPr>
          <w:rFonts w:hint="eastAsia"/>
          <w:lang w:eastAsia="zh-CN"/>
        </w:rPr>
        <w:t>（</w:t>
      </w:r>
      <w:r>
        <w:rPr>
          <w:rFonts w:hint="eastAsia"/>
          <w:color w:val="FF0000"/>
          <w:lang w:eastAsia="zh-CN"/>
        </w:rPr>
        <w:t>这一项还要和施工方确认是否有这样的数字地图</w:t>
      </w:r>
      <w:r>
        <w:rPr>
          <w:rFonts w:hint="eastAsia"/>
          <w:lang w:eastAsia="zh-CN"/>
        </w:rPr>
        <w:t>）</w:t>
      </w:r>
    </w:p>
    <w:p>
      <w:pPr>
        <w:ind w:firstLine="480" w:firstLineChars="200"/>
      </w:pPr>
      <w:r>
        <w:rPr>
          <w:rFonts w:hint="eastAsia"/>
        </w:rPr>
        <w:object>
          <v:shape id="_x0000_i1050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f"/>
            <w10:wrap type="none"/>
            <w10:anchorlock/>
          </v:shape>
          <o:OLEObject Type="Embed" ProgID="Visio.Drawing.15" ShapeID="_x0000_i1050" DrawAspect="Content" ObjectID="_1468075750" r:id="rId58">
            <o:LockedField>false</o:LockedField>
          </o:OLEObject>
        </w:object>
      </w:r>
    </w:p>
    <w:p>
      <w:pPr>
        <w:ind w:firstLine="480" w:firstLineChars="200"/>
      </w:pPr>
      <w:r>
        <w:rPr>
          <w:rFonts w:hint="eastAsia"/>
        </w:rPr>
        <w:t>数据导入成功后，保存围栏按钮才可以点击保存，否则灰显。</w:t>
      </w:r>
    </w:p>
    <w:p>
      <w:pPr>
        <w:ind w:firstLine="480" w:firstLineChars="200"/>
      </w:pPr>
    </w:p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403" w:name="_Toc17265"/>
      <w:r>
        <w:rPr>
          <w:rFonts w:hint="eastAsia"/>
        </w:rPr>
        <w:t>电子围栏数据列表</w:t>
      </w:r>
      <w:bookmarkEnd w:id="403"/>
    </w:p>
    <w:p>
      <w:pPr>
        <w:ind w:firstLine="480" w:firstLineChars="200"/>
      </w:pPr>
      <w:r>
        <w:rPr>
          <w:rFonts w:hint="eastAsia"/>
        </w:rPr>
        <w:t>列表中可以删除，修改电子围栏数据。当电子围栏数据有效时，会显示在实时运行监控地图上</w:t>
      </w:r>
    </w:p>
    <w:p>
      <w:pPr>
        <w:ind w:firstLine="480" w:firstLineChars="200"/>
      </w:pPr>
      <w:r>
        <w:rPr>
          <w:rFonts w:hint="eastAsia"/>
        </w:rPr>
        <w:object>
          <v:shape id="_x0000_i1051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f"/>
            <w10:wrap type="none"/>
            <w10:anchorlock/>
          </v:shape>
          <o:OLEObject Type="Embed" ProgID="Visio.Drawing.15" ShapeID="_x0000_i1051" DrawAspect="Content" ObjectID="_1468075751" r:id="rId60">
            <o:LockedField>false</o:LockedField>
          </o:OLEObject>
        </w:object>
      </w:r>
    </w:p>
    <w:p>
      <w:pPr>
        <w:ind w:firstLine="480" w:firstLineChars="200"/>
      </w:pPr>
    </w:p>
    <w:p>
      <w:pPr>
        <w:ind w:firstLine="480" w:firstLineChars="200"/>
      </w:pPr>
      <w:r>
        <w:rPr>
          <w:rFonts w:hint="eastAsia"/>
        </w:rPr>
        <w:t>修改指定电子围栏数据。</w:t>
      </w:r>
    </w:p>
    <w:p>
      <w:pPr>
        <w:ind w:firstLine="480" w:firstLineChars="200"/>
      </w:pPr>
      <w:r>
        <w:rPr>
          <w:rFonts w:hint="eastAsia"/>
        </w:rPr>
        <w:object>
          <v:shape id="_x0000_i1052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f"/>
            <w10:wrap type="none"/>
            <w10:anchorlock/>
          </v:shape>
          <o:OLEObject Type="Embed" ProgID="Visio.Drawing.15" ShapeID="_x0000_i1052" DrawAspect="Content" ObjectID="_1468075752" r:id="rId62">
            <o:LockedField>false</o:LockedField>
          </o:OLEObject>
        </w:object>
      </w:r>
    </w:p>
    <w:p>
      <w:pPr>
        <w:ind w:firstLine="480" w:firstLineChars="200"/>
      </w:pPr>
    </w:p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404" w:name="_Toc31279"/>
      <w:r>
        <w:rPr>
          <w:rFonts w:hint="eastAsia"/>
        </w:rPr>
        <w:t>历史位置</w:t>
      </w:r>
      <w:bookmarkEnd w:id="404"/>
    </w:p>
    <w:p>
      <w:pPr>
        <w:ind w:firstLine="240" w:firstLineChars="100"/>
      </w:pPr>
      <w:r>
        <w:rPr>
          <w:rFonts w:hint="eastAsia"/>
        </w:rPr>
        <w:t>位置显示，地图上绘制设备的历史点状位置。</w:t>
      </w:r>
    </w:p>
    <w:p>
      <w:pPr>
        <w:ind w:firstLine="240" w:firstLineChars="100"/>
      </w:pPr>
      <w:r>
        <w:rPr>
          <w:rFonts w:hint="eastAsia"/>
        </w:rPr>
        <w:object>
          <v:shape id="_x0000_i1053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f"/>
            <w10:wrap type="none"/>
            <w10:anchorlock/>
          </v:shape>
          <o:OLEObject Type="Embed" ProgID="Visio.Drawing.15" ShapeID="_x0000_i1053" DrawAspect="Content" ObjectID="_1468075753" r:id="rId64">
            <o:LockedField>false</o:LockedField>
          </o:OLEObject>
        </w:object>
      </w:r>
    </w:p>
    <w:p>
      <w:pPr>
        <w:ind w:firstLine="240" w:firstLineChars="100"/>
      </w:pPr>
      <w:r>
        <w:rPr>
          <w:rFonts w:hint="eastAsia"/>
        </w:rPr>
        <w:t>轨迹显示，地图上绘制设备的历史运行轨迹，线状绘制.可以选择一个施工队，也可以选择所有设备同时显示历史轨迹。</w:t>
      </w:r>
    </w:p>
    <w:p>
      <w:pPr>
        <w:ind w:firstLine="240" w:firstLineChars="100"/>
      </w:pPr>
      <w:r>
        <w:rPr>
          <w:rFonts w:hint="eastAsia"/>
        </w:rPr>
        <w:object>
          <v:shape id="_x0000_i1054" o:spt="75" type="#_x0000_t75" style="height:192.6pt;width:406.8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f"/>
            <w10:wrap type="none"/>
            <w10:anchorlock/>
          </v:shape>
          <o:OLEObject Type="Embed" ProgID="Visio.Drawing.15" ShapeID="_x0000_i1054" DrawAspect="Content" ObjectID="_1468075754" r:id="rId66">
            <o:LockedField>false</o:LockedField>
          </o:OLEObject>
        </w:object>
      </w:r>
    </w:p>
    <w:p>
      <w:pPr>
        <w:ind w:firstLine="240" w:firstLineChars="100"/>
      </w:pPr>
    </w:p>
    <w:p>
      <w:pPr>
        <w:ind w:firstLine="240" w:firstLineChars="100"/>
      </w:pPr>
      <w:r>
        <w:rPr>
          <w:rFonts w:hint="eastAsia"/>
        </w:rPr>
        <w:t>指定单台设备的，选定时间范围轨迹回放。</w:t>
      </w:r>
    </w:p>
    <w:p>
      <w:pPr>
        <w:ind w:firstLine="240" w:firstLineChars="100"/>
      </w:pPr>
      <w:r>
        <w:rPr>
          <w:rFonts w:hint="eastAsia"/>
        </w:rPr>
        <w:object>
          <v:shape id="_x0000_i1055" o:spt="75" type="#_x0000_t75" style="height:192.6pt;width:406.8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f"/>
            <w10:wrap type="none"/>
            <w10:anchorlock/>
          </v:shape>
          <o:OLEObject Type="Embed" ProgID="Visio.Drawing.15" ShapeID="_x0000_i1055" DrawAspect="Content" ObjectID="_1468075755" r:id="rId68">
            <o:LockedField>false</o:LockedField>
          </o:OLEObject>
        </w:object>
      </w:r>
    </w:p>
    <w:p>
      <w:pPr>
        <w:ind w:firstLine="240" w:firstLineChars="100"/>
      </w:pPr>
    </w:p>
    <w:p>
      <w:pPr>
        <w:pStyle w:val="43"/>
      </w:pPr>
      <w:r>
        <w:rPr>
          <w:rFonts w:hint="eastAsia"/>
        </w:rPr>
        <w:t xml:space="preserve"> </w:t>
      </w:r>
      <w:bookmarkStart w:id="405" w:name="_Toc26628"/>
      <w:r>
        <w:rPr>
          <w:rFonts w:hint="eastAsia"/>
        </w:rPr>
        <w:t>异常管理</w:t>
      </w:r>
      <w:bookmarkEnd w:id="405"/>
      <w:r>
        <w:t xml:space="preserve"> </w:t>
      </w:r>
    </w:p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406" w:name="_Toc32335"/>
      <w:r>
        <w:rPr>
          <w:rFonts w:hint="eastAsia"/>
        </w:rPr>
        <w:t>设备异常</w:t>
      </w:r>
      <w:bookmarkEnd w:id="406"/>
    </w:p>
    <w:p>
      <w:r>
        <w:rPr>
          <w:rFonts w:hint="eastAsia"/>
        </w:rPr>
        <w:t xml:space="preserve">    异常分为2类，一类是设备本生的异常数据，一类是生产作业中，设备正常，但违背了各种预设标准的作业异常。</w:t>
      </w:r>
    </w:p>
    <w:p>
      <w:r>
        <w:rPr>
          <w:rFonts w:hint="eastAsia"/>
        </w:rPr>
        <w:object>
          <v:shape id="_x0000_i1056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f"/>
            <w10:wrap type="none"/>
            <w10:anchorlock/>
          </v:shape>
          <o:OLEObject Type="Embed" ProgID="Visio.Drawing.15" ShapeID="_x0000_i1056" DrawAspect="Content" ObjectID="_1468075756" r:id="rId70">
            <o:LockedField>false</o:LockedField>
          </o:OLEObject>
        </w:object>
      </w:r>
    </w:p>
    <w:p/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407" w:name="_Toc6720"/>
      <w:r>
        <w:rPr>
          <w:rFonts w:hint="eastAsia"/>
        </w:rPr>
        <w:t>作业异常</w:t>
      </w:r>
      <w:bookmarkEnd w:id="407"/>
    </w:p>
    <w:p>
      <w:r>
        <w:rPr>
          <w:rFonts w:hint="eastAsia"/>
        </w:rPr>
        <w:t>列表表结构和设备异常相同。</w:t>
      </w:r>
    </w:p>
    <w:p>
      <w:pPr>
        <w:rPr>
          <w:rFonts w:hint="eastAsia"/>
        </w:rPr>
      </w:pPr>
      <w:r>
        <w:rPr>
          <w:rFonts w:hint="eastAsia"/>
        </w:rPr>
        <w:object>
          <v:shape id="_x0000_i1057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f"/>
            <w10:wrap type="none"/>
            <w10:anchorlock/>
          </v:shape>
          <o:OLEObject Type="Embed" ProgID="Visio.Drawing.15" ShapeID="_x0000_i1057" DrawAspect="Content" ObjectID="_1468075757" r:id="rId72">
            <o:LockedField>false</o:LockedField>
          </o:OLEObject>
        </w:object>
      </w:r>
    </w:p>
    <w:p>
      <w:pPr>
        <w:rPr>
          <w:rFonts w:hint="eastAsia"/>
        </w:rPr>
      </w:pPr>
    </w:p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408" w:name="_Toc28515"/>
      <w:r>
        <w:rPr>
          <w:rFonts w:hint="eastAsia"/>
        </w:rPr>
        <w:t>异常标准设置</w:t>
      </w:r>
      <w:bookmarkEnd w:id="408"/>
    </w:p>
    <w:p>
      <w:pPr>
        <w:ind w:firstLine="480" w:firstLineChars="200"/>
      </w:pPr>
      <w:r>
        <w:rPr>
          <w:rFonts w:hint="eastAsia"/>
        </w:rPr>
        <w:t>异常标准中默认内置3条数据，但同一时刻只有一条会有效，只能修改而不能删除异常标准数据。而这些异常标准用在前面的作业异常处理中。</w:t>
      </w:r>
    </w:p>
    <w:p>
      <w:r>
        <w:rPr>
          <w:rFonts w:hint="eastAsia"/>
        </w:rPr>
        <w:object>
          <v:shape id="_x0000_i1058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f"/>
            <w10:wrap type="none"/>
            <w10:anchorlock/>
          </v:shape>
          <o:OLEObject Type="Embed" ProgID="Visio.Drawing.15" ShapeID="_x0000_i1058" DrawAspect="Content" ObjectID="_1468075758" r:id="rId74">
            <o:LockedField>false</o:LockedField>
          </o:OLEObject>
        </w:object>
      </w:r>
    </w:p>
    <w:p/>
    <w:p>
      <w:r>
        <w:rPr>
          <w:rFonts w:hint="eastAsia"/>
        </w:rPr>
        <w:t>异常标准修改，如果有一条数据设置为有效，其它数据自动设为无效。</w:t>
      </w:r>
    </w:p>
    <w:p>
      <w:r>
        <w:rPr>
          <w:rFonts w:hint="eastAsia"/>
        </w:rPr>
        <w:object>
          <v:shape id="_x0000_i1059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f"/>
            <w10:wrap type="none"/>
            <w10:anchorlock/>
          </v:shape>
          <o:OLEObject Type="Embed" ProgID="Visio.Drawing.15" ShapeID="_x0000_i1059" DrawAspect="Content" ObjectID="_1468075759" r:id="rId76">
            <o:LockedField>false</o:LockedField>
          </o:OLEObject>
        </w:object>
      </w:r>
    </w:p>
    <w:p/>
    <w:p>
      <w:pPr>
        <w:pStyle w:val="43"/>
      </w:pPr>
      <w:r>
        <w:rPr>
          <w:rFonts w:hint="eastAsia"/>
        </w:rPr>
        <w:t xml:space="preserve"> </w:t>
      </w:r>
      <w:bookmarkStart w:id="409" w:name="_Toc25793"/>
      <w:r>
        <w:rPr>
          <w:rFonts w:hint="eastAsia"/>
        </w:rPr>
        <w:t>报表管理</w:t>
      </w:r>
      <w:bookmarkEnd w:id="409"/>
      <w:r>
        <w:t xml:space="preserve"> </w:t>
      </w:r>
    </w:p>
    <w:p>
      <w:r>
        <w:rPr>
          <w:rFonts w:hint="eastAsia"/>
        </w:rPr>
        <w:t xml:space="preserve">   报表现阶段只是在WEB上显示，以后如果客户有需求，可以增加打印功能。</w:t>
      </w:r>
    </w:p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410" w:name="_Toc5953"/>
      <w:r>
        <w:rPr>
          <w:rFonts w:hint="eastAsia"/>
        </w:rPr>
        <w:t>异常报表</w:t>
      </w:r>
      <w:bookmarkEnd w:id="410"/>
    </w:p>
    <w:p>
      <w:r>
        <w:rPr>
          <w:rFonts w:hint="eastAsia"/>
        </w:rPr>
        <w:t xml:space="preserve">  异常统计数据可以表格和柱状图来显示。顶部为报表过滤条件。</w:t>
      </w:r>
    </w:p>
    <w:p>
      <w:pPr>
        <w:rPr>
          <w:rFonts w:hint="eastAsia"/>
        </w:rPr>
      </w:pPr>
      <w:r>
        <w:rPr>
          <w:rFonts w:hint="eastAsia"/>
        </w:rPr>
        <w:object>
          <v:shape id="_x0000_i1060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f"/>
            <w10:wrap type="none"/>
            <w10:anchorlock/>
          </v:shape>
          <o:OLEObject Type="Embed" ProgID="Visio.Drawing.15" ShapeID="_x0000_i1060" DrawAspect="Content" ObjectID="_1468075760" r:id="rId78">
            <o:LockedField>false</o:LockedField>
          </o:OLEObject>
        </w:object>
      </w:r>
    </w:p>
    <w:p>
      <w:pPr>
        <w:rPr>
          <w:rFonts w:hint="eastAsia"/>
        </w:rPr>
      </w:pPr>
    </w:p>
    <w:p>
      <w:r>
        <w:rPr>
          <w:rFonts w:hint="eastAsia"/>
        </w:rPr>
        <w:t>柱状图显示</w:t>
      </w:r>
    </w:p>
    <w:p>
      <w:r>
        <w:rPr>
          <w:rFonts w:hint="eastAsia"/>
        </w:rPr>
        <w:object>
          <v:shape id="_x0000_i1061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f"/>
            <w10:wrap type="none"/>
            <w10:anchorlock/>
          </v:shape>
          <o:OLEObject Type="Embed" ProgID="Visio.Drawing.15" ShapeID="_x0000_i1061" DrawAspect="Content" ObjectID="_1468075761" r:id="rId80">
            <o:LockedField>false</o:LockedField>
          </o:OLEObject>
        </w:object>
      </w:r>
    </w:p>
    <w:p/>
    <w:p>
      <w:pPr>
        <w:pStyle w:val="44"/>
        <w:spacing w:before="0" w:after="0"/>
        <w:ind w:left="0" w:firstLine="0"/>
        <w:rPr>
          <w:rFonts w:ascii="Times New Roman" w:hAnsi="Times New Roman" w:cs="Times New Roman"/>
          <w:b w:val="0"/>
          <w:szCs w:val="22"/>
        </w:rPr>
      </w:pPr>
      <w:r>
        <w:rPr>
          <w:rFonts w:hint="eastAsia"/>
        </w:rPr>
        <w:t xml:space="preserve"> </w:t>
      </w:r>
      <w:bookmarkStart w:id="411" w:name="_Toc13605"/>
      <w:r>
        <w:rPr>
          <w:rFonts w:hint="eastAsia"/>
        </w:rPr>
        <w:t>作业报表</w:t>
      </w:r>
      <w:bookmarkEnd w:id="411"/>
    </w:p>
    <w:p>
      <w:r>
        <w:rPr>
          <w:rFonts w:hint="eastAsia"/>
        </w:rPr>
        <w:t>作业统计数据可以表格和柱状图来显示。顶部为报表过滤条件。</w:t>
      </w:r>
    </w:p>
    <w:p>
      <w:pPr>
        <w:rPr>
          <w:rFonts w:hint="eastAsia"/>
        </w:rPr>
      </w:pPr>
      <w:r>
        <w:rPr>
          <w:rFonts w:hint="eastAsia"/>
        </w:rPr>
        <w:object>
          <v:shape id="_x0000_i1062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f"/>
            <w10:wrap type="none"/>
            <w10:anchorlock/>
          </v:shape>
          <o:OLEObject Type="Embed" ProgID="Visio.Drawing.15" ShapeID="_x0000_i1062" DrawAspect="Content" ObjectID="_1468075762" r:id="rId82">
            <o:LockedField>false</o:LockedField>
          </o:OLEObject>
        </w:object>
      </w:r>
    </w:p>
    <w:p>
      <w:pPr>
        <w:rPr>
          <w:rFonts w:hint="eastAsia"/>
        </w:rPr>
      </w:pPr>
    </w:p>
    <w:p>
      <w:r>
        <w:rPr>
          <w:rFonts w:hint="eastAsia"/>
        </w:rPr>
        <w:t>柱状图显示</w:t>
      </w:r>
    </w:p>
    <w:p>
      <w:r>
        <w:rPr>
          <w:rFonts w:hint="eastAsia"/>
        </w:rPr>
        <w:object>
          <v:shape id="_x0000_i1063" o:spt="75" type="#_x0000_t75" style="height:192.6pt;width:406.2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f"/>
            <w10:wrap type="none"/>
            <w10:anchorlock/>
          </v:shape>
          <o:OLEObject Type="Embed" ProgID="Visio.Drawing.15" ShapeID="_x0000_i1063" DrawAspect="Content" ObjectID="_1468075763" r:id="rId84">
            <o:LockedField>false</o:LockedField>
          </o:OLEObject>
        </w:object>
      </w:r>
    </w:p>
    <w:p/>
    <w:p>
      <w:pPr>
        <w:pStyle w:val="41"/>
        <w:numPr>
          <w:ilvl w:val="0"/>
          <w:numId w:val="25"/>
        </w:numPr>
        <w:rPr>
          <w:kern w:val="0"/>
          <w:sz w:val="24"/>
          <w:szCs w:val="22"/>
        </w:rPr>
      </w:pPr>
      <w:bookmarkStart w:id="412" w:name="_Toc2591"/>
      <w:bookmarkStart w:id="413" w:name="_Toc20093"/>
      <w:bookmarkStart w:id="414" w:name="_Toc13248"/>
      <w:r>
        <w:rPr>
          <w:rFonts w:hint="eastAsia"/>
          <w:kern w:val="0"/>
          <w:sz w:val="24"/>
          <w:szCs w:val="22"/>
        </w:rPr>
        <w:t>非</w:t>
      </w:r>
      <w:r>
        <w:rPr>
          <w:kern w:val="0"/>
          <w:sz w:val="24"/>
          <w:szCs w:val="22"/>
        </w:rPr>
        <w:t>功能性需求</w:t>
      </w:r>
      <w:bookmarkEnd w:id="412"/>
      <w:bookmarkEnd w:id="413"/>
      <w:bookmarkEnd w:id="414"/>
    </w:p>
    <w:p>
      <w:pPr>
        <w:pStyle w:val="42"/>
      </w:pPr>
      <w:r>
        <w:rPr>
          <w:sz w:val="24"/>
          <w:szCs w:val="22"/>
        </w:rPr>
        <w:t xml:space="preserve"> </w:t>
      </w:r>
      <w:r>
        <w:t xml:space="preserve">   </w:t>
      </w:r>
      <w:r>
        <w:rPr>
          <w:rFonts w:hint="eastAsia"/>
        </w:rPr>
        <w:t xml:space="preserve">                         </w:t>
      </w:r>
    </w:p>
    <w:p>
      <w:pPr>
        <w:pStyle w:val="47"/>
        <w:numPr>
          <w:ilvl w:val="0"/>
          <w:numId w:val="12"/>
        </w:numPr>
        <w:spacing w:before="240" w:after="60"/>
        <w:outlineLvl w:val="1"/>
        <w:rPr>
          <w:b/>
          <w:vanish/>
          <w:szCs w:val="24"/>
        </w:rPr>
      </w:pPr>
      <w:bookmarkStart w:id="415" w:name="_Toc5448"/>
      <w:bookmarkStart w:id="416" w:name="_Toc22879"/>
      <w:bookmarkStart w:id="417" w:name="_Toc13866"/>
      <w:bookmarkStart w:id="418" w:name="_Toc5625"/>
      <w:bookmarkStart w:id="419" w:name="_Toc32280"/>
      <w:bookmarkStart w:id="420" w:name="_Toc1721"/>
      <w:bookmarkStart w:id="421" w:name="_Toc3505"/>
      <w:bookmarkStart w:id="422" w:name="_Toc774"/>
      <w:bookmarkStart w:id="423" w:name="_Toc11524"/>
      <w:bookmarkStart w:id="424" w:name="_Toc6710"/>
      <w:bookmarkStart w:id="425" w:name="_Toc20347"/>
      <w:bookmarkStart w:id="426" w:name="_Toc22620"/>
      <w:bookmarkStart w:id="427" w:name="_Toc3868"/>
      <w:bookmarkStart w:id="428" w:name="_Toc29560"/>
      <w:bookmarkStart w:id="429" w:name="_Toc1485"/>
      <w:r>
        <w:rPr>
          <w:rFonts w:hint="eastAsia"/>
          <w:b/>
          <w:vanish/>
          <w:szCs w:val="24"/>
        </w:rPr>
        <w:t>通信通信</w:t>
      </w:r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</w:p>
    <w:p>
      <w:pPr>
        <w:pStyle w:val="43"/>
      </w:pPr>
      <w:bookmarkStart w:id="430" w:name="_Toc23309"/>
      <w:bookmarkStart w:id="431" w:name="_Toc6109"/>
      <w:bookmarkStart w:id="432" w:name="_Toc1364"/>
      <w:bookmarkStart w:id="433" w:name="_Toc24024"/>
      <w:bookmarkStart w:id="434" w:name="_Toc24757"/>
      <w:bookmarkStart w:id="435" w:name="_Toc4245"/>
      <w:bookmarkStart w:id="436" w:name="_Toc30784"/>
      <w:bookmarkStart w:id="437" w:name="_Toc22489"/>
      <w:bookmarkStart w:id="438" w:name="_Toc1522"/>
      <w:bookmarkStart w:id="439" w:name="_Toc17562"/>
      <w:bookmarkStart w:id="440" w:name="_Toc20972"/>
      <w:r>
        <w:rPr>
          <w:rFonts w:hint="eastAsia"/>
        </w:rPr>
        <w:t xml:space="preserve"> </w:t>
      </w:r>
      <w:bookmarkStart w:id="441" w:name="_Toc25083"/>
      <w:r>
        <w:rPr>
          <w:rFonts w:hint="eastAsia"/>
        </w:rPr>
        <w:t>安全</w:t>
      </w:r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</w:p>
    <w:p>
      <w:pPr>
        <w:pStyle w:val="42"/>
        <w:ind w:firstLine="720" w:firstLineChars="300"/>
        <w:rPr>
          <w:sz w:val="24"/>
          <w:szCs w:val="24"/>
        </w:rPr>
      </w:pPr>
      <w:r>
        <w:rPr>
          <w:rFonts w:hint="eastAsia"/>
          <w:sz w:val="24"/>
          <w:szCs w:val="24"/>
        </w:rPr>
        <w:t>涉及到外部车辆操控的指令和信息接收，通信都要考虑安全问题。云端系统内部不需要额外考虑通信安全。</w:t>
      </w:r>
    </w:p>
    <w:p>
      <w:r>
        <w:rPr>
          <w:rFonts w:hint="eastAsia"/>
          <w:szCs w:val="24"/>
        </w:rPr>
        <w:t xml:space="preserve">           系统中部分重要的历史数据和系统运行的中间数据，建议有安全的保存机制，不易被黑客破解。</w:t>
      </w:r>
    </w:p>
    <w:p>
      <w:pPr>
        <w:pStyle w:val="43"/>
        <w:rPr>
          <w:szCs w:val="24"/>
        </w:rPr>
      </w:pPr>
      <w:bookmarkStart w:id="442" w:name="_Toc9005"/>
      <w:bookmarkStart w:id="443" w:name="_Toc9933"/>
      <w:bookmarkStart w:id="444" w:name="_Toc19014"/>
      <w:bookmarkStart w:id="445" w:name="_Toc14450"/>
      <w:bookmarkStart w:id="446" w:name="_Toc20798"/>
      <w:bookmarkStart w:id="447" w:name="_Toc20404"/>
      <w:bookmarkStart w:id="448" w:name="_Toc12027"/>
      <w:bookmarkStart w:id="449" w:name="_Toc31341"/>
      <w:bookmarkStart w:id="450" w:name="_Toc5974"/>
      <w:bookmarkStart w:id="451" w:name="_Toc26594"/>
      <w:bookmarkStart w:id="452" w:name="_Toc7117"/>
      <w:r>
        <w:rPr>
          <w:rFonts w:hint="eastAsia"/>
        </w:rPr>
        <w:t xml:space="preserve"> </w:t>
      </w:r>
      <w:bookmarkStart w:id="453" w:name="_Toc25249"/>
      <w:r>
        <w:rPr>
          <w:rFonts w:hint="eastAsia"/>
        </w:rPr>
        <w:t>系统负载</w:t>
      </w:r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Start w:id="454" w:name="_Toc22447"/>
      <w:bookmarkEnd w:id="454"/>
      <w:bookmarkStart w:id="455" w:name="_Toc20658"/>
      <w:bookmarkEnd w:id="455"/>
    </w:p>
    <w:p>
      <w:pPr>
        <w:ind w:firstLine="720" w:firstLineChars="300"/>
      </w:pPr>
      <w:r>
        <w:rPr>
          <w:rFonts w:hint="eastAsia"/>
        </w:rPr>
        <w:t>项目初期只有最多5台车接入实验，考虑到项目后期推广和商业化，整个系统按照最大管理300台联网设备，150台同时在线联网运行的负载来设计，按照前面的功能需求，每台联网设备每秒上传3次数据，整个云端系统每秒要接收处理450条设备数据，平均每个设备响应时间不得高于340毫秒。</w:t>
      </w:r>
    </w:p>
    <w:p>
      <w:r>
        <w:rPr>
          <w:rFonts w:hint="eastAsia"/>
        </w:rPr>
        <w:t xml:space="preserve">          WEB端</w:t>
      </w:r>
      <w:r>
        <w:rPr>
          <w:rFonts w:hint="eastAsia"/>
          <w:lang w:eastAsia="zh-CN"/>
        </w:rPr>
        <w:t>前期先</w:t>
      </w:r>
      <w:r>
        <w:rPr>
          <w:rFonts w:hint="eastAsia"/>
        </w:rPr>
        <w:t>按照100个用户同时在线接入系统，并能够流畅的查询和控制对应的车辆。</w:t>
      </w:r>
    </w:p>
    <w:p>
      <w:pPr>
        <w:pStyle w:val="43"/>
      </w:pPr>
      <w:r>
        <w:rPr>
          <w:rFonts w:hint="eastAsia"/>
        </w:rPr>
        <w:t xml:space="preserve"> </w:t>
      </w:r>
      <w:bookmarkStart w:id="456" w:name="_Toc15502"/>
      <w:r>
        <w:rPr>
          <w:rFonts w:hint="eastAsia"/>
        </w:rPr>
        <w:t>快速定位系统异常</w:t>
      </w:r>
      <w:bookmarkEnd w:id="456"/>
    </w:p>
    <w:p>
      <w:pPr>
        <w:pStyle w:val="42"/>
        <w:rPr>
          <w:szCs w:val="24"/>
        </w:rPr>
      </w:pPr>
    </w:p>
    <w:p>
      <w:pPr>
        <w:ind w:firstLine="700"/>
      </w:pPr>
      <w:r>
        <w:rPr>
          <w:rFonts w:hint="eastAsia"/>
        </w:rPr>
        <w:t xml:space="preserve">整个云端系统应该有自身运行错误和异常记录机制，能够快速分析定位问题，方便云端服务快速恢复正常。 </w:t>
      </w:r>
    </w:p>
    <w:p>
      <w:pPr>
        <w:ind w:firstLine="700"/>
      </w:pPr>
      <w:r>
        <w:rPr>
          <w:rFonts w:hint="eastAsia"/>
        </w:rPr>
        <w:t xml:space="preserve"> </w:t>
      </w:r>
    </w:p>
    <w:p>
      <w:pPr>
        <w:pStyle w:val="41"/>
        <w:numPr>
          <w:ilvl w:val="0"/>
          <w:numId w:val="25"/>
        </w:numPr>
        <w:rPr>
          <w:kern w:val="0"/>
          <w:sz w:val="24"/>
          <w:szCs w:val="22"/>
        </w:rPr>
      </w:pPr>
      <w:bookmarkStart w:id="457" w:name="_Toc531263874"/>
      <w:bookmarkStart w:id="458" w:name="_Toc458607544"/>
      <w:bookmarkStart w:id="459" w:name="_Toc6861"/>
      <w:bookmarkStart w:id="460" w:name="_Toc6608"/>
      <w:bookmarkStart w:id="461" w:name="_Toc15860"/>
      <w:bookmarkStart w:id="462" w:name="_Toc458180259"/>
      <w:bookmarkStart w:id="463" w:name="_Toc22138"/>
      <w:bookmarkStart w:id="464" w:name="_Toc5772"/>
      <w:bookmarkStart w:id="465" w:name="_Toc32744"/>
      <w:bookmarkStart w:id="466" w:name="_Toc13609"/>
      <w:bookmarkStart w:id="467" w:name="_Toc17292"/>
      <w:bookmarkStart w:id="468" w:name="_Toc13107"/>
      <w:bookmarkStart w:id="469" w:name="_Toc19315"/>
      <w:bookmarkStart w:id="470" w:name="_Toc25518"/>
      <w:bookmarkStart w:id="471" w:name="_Toc24326"/>
      <w:bookmarkStart w:id="472" w:name="_Toc17143"/>
      <w:bookmarkStart w:id="473" w:name="_Toc13394"/>
      <w:bookmarkStart w:id="474" w:name="_Toc16225"/>
      <w:bookmarkStart w:id="475" w:name="_Toc26175"/>
      <w:bookmarkStart w:id="476" w:name="_Toc2264"/>
      <w:r>
        <w:rPr>
          <w:rFonts w:hint="eastAsia"/>
          <w:kern w:val="0"/>
          <w:sz w:val="24"/>
          <w:szCs w:val="22"/>
        </w:rPr>
        <w:t>附录</w:t>
      </w:r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</w:p>
    <w:tbl>
      <w:tblPr>
        <w:tblStyle w:val="39"/>
        <w:tblW w:w="9497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0"/>
        <w:gridCol w:w="79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spacing w:line="360" w:lineRule="auto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Reference</w:t>
            </w:r>
          </w:p>
        </w:tc>
        <w:tc>
          <w:tcPr>
            <w:tcW w:w="7917" w:type="dxa"/>
          </w:tcPr>
          <w:p>
            <w:pPr>
              <w:spacing w:line="360" w:lineRule="auto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Document Title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spacing w:line="360" w:lineRule="auto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7917" w:type="dxa"/>
          </w:tcPr>
          <w:p>
            <w:pPr>
              <w:spacing w:line="360" w:lineRule="auto"/>
              <w:rPr>
                <w:rFonts w:ascii="Arial" w:hAnsi="Arial" w:cs="Arial"/>
                <w:szCs w:val="24"/>
              </w:rPr>
            </w:pPr>
            <w:r>
              <w:rPr>
                <w:rFonts w:hint="eastAsia" w:ascii="Arial" w:hAnsi="Arial" w:cs="Arial"/>
                <w:szCs w:val="24"/>
              </w:rPr>
              <w:t>山东日照_Function list_v1.0.xlsx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  <w:tc>
          <w:tcPr>
            <w:tcW w:w="7917" w:type="dxa"/>
          </w:tcPr>
          <w:p>
            <w:pPr>
              <w:spacing w:line="360" w:lineRule="auto"/>
              <w:rPr>
                <w:rFonts w:ascii="Arial" w:hAnsi="Arial" w:cs="Arial"/>
                <w:szCs w:val="24"/>
              </w:rPr>
            </w:pPr>
          </w:p>
        </w:tc>
      </w:tr>
      <w:bookmarkEnd w:id="4"/>
      <w:bookmarkEnd w:id="5"/>
    </w:tbl>
    <w:p>
      <w:pPr>
        <w:rPr>
          <w:szCs w:val="24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sectPr>
      <w:headerReference r:id="rId4" w:type="first"/>
      <w:footerReference r:id="rId6" w:type="first"/>
      <w:headerReference r:id="rId3" w:type="default"/>
      <w:footerReference r:id="rId5" w:type="default"/>
      <w:pgSz w:w="11906" w:h="16838"/>
      <w:pgMar w:top="1134" w:right="1304" w:bottom="1134" w:left="1276" w:header="822" w:footer="113" w:gutter="0"/>
      <w:cols w:space="0" w:num="1"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Helv">
    <w:altName w:val="Arial"/>
    <w:panose1 w:val="020B0604020202030204"/>
    <w:charset w:val="00"/>
    <w:family w:val="swiss"/>
    <w:pitch w:val="default"/>
    <w:sig w:usb0="00000000" w:usb1="00000000" w:usb2="00000000" w:usb3="00000000" w:csb0="00000001" w:csb1="00000000"/>
  </w:font>
  <w:font w:name="MS Mincho">
    <w:panose1 w:val="02020609040205080304"/>
    <w:charset w:val="80"/>
    <w:family w:val="modern"/>
    <w:pitch w:val="default"/>
    <w:sig w:usb0="E00002FF" w:usb1="6AC7FDFB" w:usb2="00000012" w:usb3="00000000" w:csb0="4002009F" w:csb1="DFD70000"/>
  </w:font>
  <w:font w:name="Bosch Office Sans">
    <w:altName w:val="Segoe Print"/>
    <w:panose1 w:val="00000000000000000000"/>
    <w:charset w:val="00"/>
    <w:family w:val="auto"/>
    <w:pitch w:val="default"/>
    <w:sig w:usb0="00000000" w:usb1="00000000" w:usb2="00000000" w:usb3="00000000" w:csb0="00000093" w:csb1="00000000"/>
  </w:font>
  <w:font w:name="幼圆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9"/>
      <w:tblW w:w="9372" w:type="dxa"/>
      <w:tblInd w:w="70" w:type="dxa"/>
      <w:tblLayout w:type="fixed"/>
      <w:tblCellMar>
        <w:top w:w="0" w:type="dxa"/>
        <w:left w:w="70" w:type="dxa"/>
        <w:bottom w:w="0" w:type="dxa"/>
        <w:right w:w="70" w:type="dxa"/>
      </w:tblCellMar>
    </w:tblPr>
    <w:tblGrid>
      <w:gridCol w:w="3827"/>
      <w:gridCol w:w="3828"/>
      <w:gridCol w:w="1717"/>
    </w:tblGrid>
    <w:tr>
      <w:tblPrEx>
        <w:tblLayout w:type="fixed"/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140" w:hRule="atLeast"/>
      </w:trPr>
      <w:tc>
        <w:tcPr>
          <w:tcW w:w="7655" w:type="dxa"/>
          <w:gridSpan w:val="2"/>
          <w:vAlign w:val="center"/>
        </w:tcPr>
        <w:p>
          <w:pPr>
            <w:pStyle w:val="58"/>
            <w:tabs>
              <w:tab w:val="right" w:pos="7484"/>
            </w:tabs>
            <w:rPr>
              <w:sz w:val="14"/>
            </w:rPr>
          </w:pPr>
        </w:p>
      </w:tc>
      <w:tc>
        <w:tcPr>
          <w:tcW w:w="1717" w:type="dxa"/>
          <w:vMerge w:val="restart"/>
          <w:vAlign w:val="center"/>
        </w:tcPr>
        <w:p>
          <w:pPr>
            <w:pStyle w:val="61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t xml:space="preserve"> of 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</w:tr>
    <w:tr>
      <w:tblPrEx>
        <w:tblLayout w:type="fixed"/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113" w:hRule="atLeast"/>
      </w:trPr>
      <w:tc>
        <w:tcPr>
          <w:tcW w:w="3827" w:type="dxa"/>
          <w:vAlign w:val="center"/>
        </w:tcPr>
        <w:p>
          <w:pPr>
            <w:pStyle w:val="58"/>
            <w:tabs>
              <w:tab w:val="right" w:pos="7484"/>
            </w:tabs>
          </w:pPr>
        </w:p>
      </w:tc>
      <w:tc>
        <w:tcPr>
          <w:tcW w:w="3828" w:type="dxa"/>
          <w:vAlign w:val="bottom"/>
        </w:tcPr>
        <w:p>
          <w:pPr>
            <w:pStyle w:val="60"/>
            <w:ind w:right="280"/>
            <w:jc w:val="left"/>
          </w:pPr>
          <w:r>
            <w:t>Printed copies are working copies only.</w:t>
          </w:r>
        </w:p>
      </w:tc>
      <w:tc>
        <w:tcPr>
          <w:tcW w:w="1717" w:type="dxa"/>
          <w:vMerge w:val="continue"/>
          <w:vAlign w:val="center"/>
        </w:tcPr>
        <w:p>
          <w:pPr>
            <w:pStyle w:val="49"/>
          </w:pPr>
        </w:p>
      </w:tc>
    </w:tr>
  </w:tbl>
  <w:p>
    <w:pPr>
      <w:pStyle w:val="49"/>
    </w:pPr>
  </w:p>
  <w:p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9"/>
      <w:tblW w:w="9372" w:type="dxa"/>
      <w:tblInd w:w="70" w:type="dxa"/>
      <w:tblLayout w:type="fixed"/>
      <w:tblCellMar>
        <w:top w:w="0" w:type="dxa"/>
        <w:left w:w="70" w:type="dxa"/>
        <w:bottom w:w="0" w:type="dxa"/>
        <w:right w:w="70" w:type="dxa"/>
      </w:tblCellMar>
    </w:tblPr>
    <w:tblGrid>
      <w:gridCol w:w="3827"/>
      <w:gridCol w:w="3828"/>
      <w:gridCol w:w="1717"/>
    </w:tblGrid>
    <w:tr>
      <w:tblPrEx>
        <w:tblLayout w:type="fixed"/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140" w:hRule="atLeast"/>
      </w:trPr>
      <w:tc>
        <w:tcPr>
          <w:tcW w:w="7655" w:type="dxa"/>
          <w:gridSpan w:val="2"/>
          <w:vAlign w:val="center"/>
        </w:tcPr>
        <w:p>
          <w:pPr>
            <w:pStyle w:val="58"/>
            <w:tabs>
              <w:tab w:val="right" w:pos="7484"/>
            </w:tabs>
            <w:rPr>
              <w:sz w:val="14"/>
            </w:rPr>
          </w:pPr>
          <w:r>
            <w:rPr>
              <w:sz w:val="14"/>
            </w:rPr>
            <w:sym w:font="Symbol" w:char="F0D3"/>
          </w:r>
          <w:r>
            <w:rPr>
              <w:sz w:val="14"/>
            </w:rPr>
            <w:t xml:space="preserve"> Robert Bosch GmbH reserves all </w:t>
          </w:r>
          <w:r>
            <w:rPr>
              <w:rFonts w:hint="eastAsia"/>
              <w:sz w:val="14"/>
            </w:rPr>
            <w:t>authority</w:t>
          </w:r>
          <w:r>
            <w:rPr>
              <w:sz w:val="14"/>
            </w:rPr>
            <w:t xml:space="preserve"> even in the event of industrial property </w:t>
          </w:r>
          <w:r>
            <w:rPr>
              <w:rFonts w:hint="eastAsia"/>
              <w:sz w:val="14"/>
            </w:rPr>
            <w:t>authority</w:t>
          </w:r>
          <w:r>
            <w:rPr>
              <w:sz w:val="14"/>
            </w:rPr>
            <w:t xml:space="preserve">. We reserve all </w:t>
          </w:r>
          <w:r>
            <w:rPr>
              <w:rFonts w:hint="eastAsia"/>
              <w:sz w:val="14"/>
            </w:rPr>
            <w:t>authority</w:t>
          </w:r>
          <w:r>
            <w:rPr>
              <w:sz w:val="14"/>
            </w:rPr>
            <w:t xml:space="preserve"> of disposal such as</w:t>
          </w:r>
        </w:p>
      </w:tc>
      <w:tc>
        <w:tcPr>
          <w:tcW w:w="1717" w:type="dxa"/>
          <w:vMerge w:val="restart"/>
          <w:vAlign w:val="center"/>
        </w:tcPr>
        <w:p>
          <w:pPr>
            <w:pStyle w:val="61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t xml:space="preserve"> of 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>
            <w:t>54</w:t>
          </w:r>
          <w:r>
            <w:fldChar w:fldCharType="end"/>
          </w:r>
        </w:p>
      </w:tc>
    </w:tr>
    <w:tr>
      <w:tblPrEx>
        <w:tblLayout w:type="fixed"/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118" w:hRule="atLeast"/>
      </w:trPr>
      <w:tc>
        <w:tcPr>
          <w:tcW w:w="3827" w:type="dxa"/>
          <w:vAlign w:val="center"/>
        </w:tcPr>
        <w:p>
          <w:pPr>
            <w:pStyle w:val="58"/>
            <w:tabs>
              <w:tab w:val="right" w:pos="7484"/>
            </w:tabs>
          </w:pPr>
          <w:r>
            <w:rPr>
              <w:sz w:val="14"/>
            </w:rPr>
            <w:t xml:space="preserve">copying and passing on to third parties. </w:t>
          </w:r>
        </w:p>
      </w:tc>
      <w:tc>
        <w:tcPr>
          <w:tcW w:w="3828" w:type="dxa"/>
          <w:vAlign w:val="bottom"/>
        </w:tcPr>
        <w:p>
          <w:pPr>
            <w:pStyle w:val="60"/>
          </w:pPr>
          <w:r>
            <w:t>Printed copies are working copies only.</w:t>
          </w:r>
        </w:p>
      </w:tc>
      <w:tc>
        <w:tcPr>
          <w:tcW w:w="1717" w:type="dxa"/>
          <w:vMerge w:val="continue"/>
          <w:vAlign w:val="center"/>
        </w:tcPr>
        <w:p>
          <w:pPr>
            <w:pStyle w:val="49"/>
          </w:pPr>
        </w:p>
      </w:tc>
    </w:tr>
  </w:tbl>
  <w:p>
    <w:pPr>
      <w:pStyle w:val="49"/>
    </w:pPr>
  </w:p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0"/>
      <w:tabs>
        <w:tab w:val="center" w:pos="4153"/>
        <w:tab w:val="right" w:pos="8306"/>
      </w:tabs>
      <w:spacing w:line="300" w:lineRule="atLeast"/>
    </w:pPr>
    <w:r>
      <w:rPr>
        <w:lang w:eastAsia="en-US"/>
      </w:rPr>
      <w:pict>
        <v:shape id="PowerPlusWaterMarkObject357476642" o:spid="_x0000_s3073" o:spt="136" type="#_x0000_t136" style="position:absolute;left:0pt;height:131.95pt;width:527.85pt;mso-position-horizontal:center;mso-position-horizontal-relative:margin;mso-position-vertical:center;mso-position-vertical-relative:margin;rotation:20643840f;z-index:-251658240;mso-width-relative:page;mso-height-relative:page;" fillcolor="#C0C0C0" filled="t" o:preferrelative="t" stroked="f" coordsize="21600,21600" o:allowincell="f">
          <v:path/>
          <v:fill on="t" opacity="32768f" focussize="0,0"/>
          <v:stroke on="f"/>
          <v:imagedata o:title=""/>
          <o:lock v:ext="edit" text="f"/>
          <v:textpath on="t" fitshape="t" fitpath="t" trim="t" xscale="f" string="CONFIDENTIAL" style="font-family:Calibri;font-size:8pt;v-text-align:center;"/>
        </v:shape>
      </w:pict>
    </w:r>
    <w:r>
      <w:rPr>
        <w:rFonts w:hint="eastAsia"/>
      </w:rPr>
      <w:t xml:space="preserve"> 光庭科技</w:t>
    </w:r>
  </w:p>
  <w:p>
    <w:pPr>
      <w:pStyle w:val="52"/>
      <w:framePr w:w="6804" w:h="567" w:hSpace="142" w:wrap="around" w:vAnchor="margin" w:hAnchor="text" w:x="585" w:y="-1025" w:anchorLock="1"/>
    </w:pPr>
  </w:p>
  <w:p>
    <w:pPr>
      <w:pStyle w:val="50"/>
      <w:tabs>
        <w:tab w:val="left" w:pos="6105"/>
      </w:tabs>
      <w:spacing w:after="442"/>
      <w:ind w:left="480"/>
    </w:pPr>
    <w:r>
      <w:tab/>
    </w:r>
  </w:p>
  <w:p>
    <w:pPr>
      <w:pStyle w:val="50"/>
      <w:framePr w:w="5670" w:wrap="around" w:vAnchor="page" w:hAnchor="page" w:xAlign="right" w:yAlign="top" w:anchorLock="1"/>
      <w:tabs>
        <w:tab w:val="right" w:pos="3289"/>
      </w:tabs>
      <w:spacing w:line="567" w:lineRule="exact"/>
      <w:ind w:left="480"/>
    </w:pPr>
  </w:p>
  <w:p>
    <w:pPr>
      <w:pStyle w:val="50"/>
      <w:framePr w:w="5670" w:wrap="around" w:vAnchor="page" w:hAnchor="page" w:xAlign="right" w:yAlign="top" w:anchorLock="1"/>
      <w:tabs>
        <w:tab w:val="right" w:pos="5102"/>
      </w:tabs>
      <w:spacing w:line="240" w:lineRule="atLeast"/>
      <w:ind w:left="480"/>
      <w:rPr>
        <w:color w:val="FFFFFF"/>
        <w:sz w:val="22"/>
      </w:rPr>
    </w:pPr>
    <w:r>
      <w:rPr>
        <w:sz w:val="22"/>
      </w:rPr>
      <w:tab/>
    </w:r>
    <w:r>
      <w:rPr>
        <w:color w:val="000000"/>
        <w:sz w:val="22"/>
      </w:rPr>
      <w:drawing>
        <wp:inline distT="0" distB="0" distL="114300" distR="114300">
          <wp:extent cx="533400" cy="507365"/>
          <wp:effectExtent l="0" t="0" r="0" b="6985"/>
          <wp:docPr id="89" name="图片 89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9" name="图片 89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33400" cy="5073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0"/>
      <w:tabs>
        <w:tab w:val="center" w:pos="4153"/>
        <w:tab w:val="right" w:pos="8306"/>
      </w:tabs>
      <w:spacing w:line="300" w:lineRule="atLeast"/>
      <w:ind w:left="480"/>
    </w:pPr>
    <w:r>
      <mc:AlternateContent>
        <mc:Choice Requires="wps">
          <w:drawing>
            <wp:anchor distT="0" distB="0" distL="114300" distR="114300" simplePos="0" relativeHeight="251657216" behindDoc="0" locked="0" layoutInCell="0" allowOverlap="1">
              <wp:simplePos x="0" y="0"/>
              <wp:positionH relativeFrom="margin">
                <wp:posOffset>-661670</wp:posOffset>
              </wp:positionH>
              <wp:positionV relativeFrom="page">
                <wp:posOffset>5346700</wp:posOffset>
              </wp:positionV>
              <wp:extent cx="179705" cy="635"/>
              <wp:effectExtent l="0" t="0" r="0" b="0"/>
              <wp:wrapNone/>
              <wp:docPr id="18" name="直线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79705" cy="635"/>
                      </a:xfrm>
                      <a:prstGeom prst="line">
                        <a:avLst/>
                      </a:prstGeom>
                      <a:ln w="6350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线 1" o:spid="_x0000_s1026" o:spt="20" style="position:absolute;left:0pt;margin-left:-52.1pt;margin-top:421pt;height:0.05pt;width:14.15pt;mso-position-horizontal-relative:margin;mso-position-vertical-relative:page;z-index:251657216;mso-width-relative:page;mso-height-relative:page;" filled="f" stroked="t" coordsize="21600,21600" o:allowincell="f" o:gfxdata="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C8Aoke2AAAAAwBAAAPAAAAAAAAAAEAIAAAACIAAABkcnMvZG93bnJl&#10;di54bWxQSwECFAAUAAAACACHTuJAxrx13sQBAACDAwAADgAAAAAAAAABACAAAAAnAQAAZHJzL2Uy&#10;b0RvYy54bWxQSwUGAAAAAAYABgBZAQAAXQUAAAAA&#10;">
              <v:fill on="f" focussize="0,0"/>
              <v:stroke weight="0.5pt" color="#000000" joinstyle="round"/>
              <v:imagedata o:title=""/>
              <o:lock v:ext="edit" aspectratio="f"/>
            </v:line>
          </w:pict>
        </mc:Fallback>
      </mc:AlternateContent>
    </w:r>
  </w:p>
  <w:p>
    <w:pPr>
      <w:pStyle w:val="50"/>
      <w:framePr w:w="709" w:h="561" w:wrap="around" w:vAnchor="margin" w:hAnchor="margin" w:x="-15" w:y="-1150" w:anchorLock="1"/>
      <w:spacing w:line="272" w:lineRule="atLeast"/>
      <w:ind w:left="480"/>
      <w:rPr>
        <w:color w:val="FFFFFF"/>
        <w:sz w:val="22"/>
      </w:rPr>
    </w:pPr>
    <w:bookmarkStart w:id="477" w:name="bkmlogo4"/>
    <w:r>
      <w:rPr>
        <w:sz w:val="22"/>
      </w:rPr>
      <w:drawing>
        <wp:inline distT="0" distB="0" distL="114300" distR="114300">
          <wp:extent cx="300355" cy="300355"/>
          <wp:effectExtent l="0" t="0" r="4445" b="4445"/>
          <wp:docPr id="69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图片 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0355" cy="30035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bookmarkEnd w:id="477"/>
    <w:r>
      <w:rPr>
        <w:sz w:val="22"/>
      </w:rPr>
      <w:t xml:space="preserve"> </w:t>
    </w:r>
  </w:p>
  <w:p>
    <w:pPr>
      <w:pStyle w:val="52"/>
      <w:framePr w:w="6804" w:h="567" w:hSpace="142" w:wrap="around" w:vAnchor="margin" w:hAnchor="text" w:x="585" w:y="-1025" w:anchorLock="1"/>
    </w:pPr>
    <w:r>
      <w:t xml:space="preserve">Automotive Electronics </w:t>
    </w:r>
  </w:p>
  <w:tbl>
    <w:tblPr>
      <w:tblStyle w:val="39"/>
      <w:tblW w:w="2748" w:type="dxa"/>
      <w:tblInd w:w="0" w:type="dxa"/>
      <w:tblLayout w:type="fixed"/>
      <w:tblCellMar>
        <w:top w:w="0" w:type="dxa"/>
        <w:left w:w="70" w:type="dxa"/>
        <w:bottom w:w="0" w:type="dxa"/>
        <w:right w:w="70" w:type="dxa"/>
      </w:tblCellMar>
    </w:tblPr>
    <w:tblGrid>
      <w:gridCol w:w="2748"/>
    </w:tblGrid>
    <w:tr>
      <w:tblPrEx>
        <w:tblLayout w:type="fixed"/>
        <w:tblCellMar>
          <w:top w:w="0" w:type="dxa"/>
          <w:left w:w="70" w:type="dxa"/>
          <w:bottom w:w="0" w:type="dxa"/>
          <w:right w:w="70" w:type="dxa"/>
        </w:tblCellMar>
      </w:tblPrEx>
      <w:tc>
        <w:tcPr>
          <w:tcW w:w="2748" w:type="dxa"/>
        </w:tcPr>
        <w:p>
          <w:pPr>
            <w:pStyle w:val="50"/>
            <w:framePr w:w="2608" w:h="454" w:hRule="exact" w:hSpace="408" w:wrap="around" w:vAnchor="margin" w:hAnchor="page" w:xAlign="right" w:y="18" w:anchorLock="1"/>
            <w:spacing w:line="240" w:lineRule="auto"/>
            <w:ind w:left="480"/>
            <w:rPr>
              <w:sz w:val="15"/>
            </w:rPr>
          </w:pPr>
          <w:r>
            <w:rPr>
              <w:sz w:val="15"/>
            </w:rPr>
            <w:t>Date</w:t>
          </w:r>
        </w:p>
      </w:tc>
    </w:tr>
    <w:tr>
      <w:tblPrEx>
        <w:tblLayout w:type="fixed"/>
        <w:tblCellMar>
          <w:top w:w="0" w:type="dxa"/>
          <w:left w:w="70" w:type="dxa"/>
          <w:bottom w:w="0" w:type="dxa"/>
          <w:right w:w="70" w:type="dxa"/>
        </w:tblCellMar>
      </w:tblPrEx>
      <w:trPr>
        <w:trHeight w:val="295" w:hRule="exact"/>
      </w:trPr>
      <w:tc>
        <w:tcPr>
          <w:tcW w:w="2748" w:type="dxa"/>
        </w:tcPr>
        <w:p>
          <w:pPr>
            <w:pStyle w:val="50"/>
            <w:framePr w:w="2608" w:h="454" w:hRule="exact" w:hSpace="408" w:wrap="around" w:vAnchor="margin" w:hAnchor="page" w:xAlign="right" w:y="18" w:anchorLock="1"/>
            <w:ind w:left="480"/>
            <w:rPr>
              <w:sz w:val="20"/>
            </w:rPr>
          </w:pPr>
          <w:r>
            <w:rPr>
              <w:sz w:val="20"/>
            </w:rPr>
            <w:t>201</w:t>
          </w:r>
          <w:r>
            <w:rPr>
              <w:rFonts w:hint="eastAsia"/>
              <w:sz w:val="20"/>
            </w:rPr>
            <w:t>6</w:t>
          </w:r>
          <w:r>
            <w:rPr>
              <w:sz w:val="20"/>
            </w:rPr>
            <w:t>-</w:t>
          </w:r>
          <w:r>
            <w:rPr>
              <w:rFonts w:hint="eastAsia"/>
              <w:sz w:val="20"/>
            </w:rPr>
            <w:t>05</w:t>
          </w:r>
          <w:r>
            <w:rPr>
              <w:sz w:val="20"/>
            </w:rPr>
            <w:t>-</w:t>
          </w:r>
          <w:r>
            <w:rPr>
              <w:rFonts w:hint="eastAsia"/>
              <w:sz w:val="20"/>
            </w:rPr>
            <w:t>26</w:t>
          </w:r>
        </w:p>
        <w:p>
          <w:pPr>
            <w:pStyle w:val="50"/>
            <w:framePr w:w="2608" w:h="454" w:hRule="exact" w:hSpace="408" w:wrap="around" w:vAnchor="margin" w:hAnchor="page" w:xAlign="right" w:y="18" w:anchorLock="1"/>
            <w:ind w:left="480"/>
            <w:rPr>
              <w:sz w:val="20"/>
            </w:rPr>
          </w:pPr>
        </w:p>
        <w:p>
          <w:pPr>
            <w:pStyle w:val="50"/>
            <w:framePr w:w="2608" w:h="454" w:hRule="exact" w:hSpace="408" w:wrap="around" w:vAnchor="margin" w:hAnchor="page" w:xAlign="right" w:y="18" w:anchorLock="1"/>
            <w:ind w:left="480"/>
            <w:rPr>
              <w:sz w:val="20"/>
            </w:rPr>
          </w:pPr>
        </w:p>
      </w:tc>
    </w:tr>
  </w:tbl>
  <w:p>
    <w:pPr>
      <w:pStyle w:val="50"/>
      <w:framePr w:w="2608" w:h="454" w:hRule="exact" w:hSpace="408" w:wrap="around" w:vAnchor="margin" w:hAnchor="page" w:xAlign="right" w:y="18" w:anchorLock="1"/>
      <w:spacing w:line="20" w:lineRule="atLeast"/>
      <w:ind w:left="480" w:right="567"/>
    </w:pPr>
    <w:bookmarkStart w:id="478" w:name="DdNum"/>
    <w:bookmarkEnd w:id="478"/>
  </w:p>
  <w:p>
    <w:pPr>
      <w:pStyle w:val="50"/>
      <w:tabs>
        <w:tab w:val="center" w:pos="4153"/>
        <w:tab w:val="right" w:pos="8306"/>
      </w:tabs>
      <w:spacing w:after="442"/>
      <w:ind w:left="480"/>
    </w:pPr>
  </w:p>
  <w:p>
    <w:pPr>
      <w:pStyle w:val="50"/>
      <w:framePr w:w="5670" w:wrap="around" w:vAnchor="page" w:hAnchor="page" w:xAlign="right" w:yAlign="top" w:anchorLock="1"/>
      <w:tabs>
        <w:tab w:val="right" w:pos="3289"/>
      </w:tabs>
      <w:spacing w:line="567" w:lineRule="exact"/>
      <w:ind w:left="480"/>
    </w:pPr>
  </w:p>
  <w:p>
    <w:pPr>
      <w:pStyle w:val="50"/>
      <w:framePr w:w="5670" w:wrap="around" w:vAnchor="page" w:hAnchor="page" w:xAlign="right" w:yAlign="top" w:anchorLock="1"/>
      <w:tabs>
        <w:tab w:val="right" w:pos="5102"/>
      </w:tabs>
      <w:spacing w:line="240" w:lineRule="atLeast"/>
      <w:ind w:left="480"/>
      <w:rPr>
        <w:color w:val="FFFFFF"/>
        <w:sz w:val="22"/>
      </w:rPr>
    </w:pPr>
    <w:r>
      <w:rPr>
        <w:sz w:val="22"/>
      </w:rPr>
      <w:tab/>
    </w:r>
    <w:bookmarkStart w:id="479" w:name="bkmLogo2"/>
    <w:r>
      <w:rPr>
        <w:color w:val="000000"/>
        <w:sz w:val="22"/>
      </w:rPr>
      <w:drawing>
        <wp:inline distT="0" distB="0" distL="114300" distR="114300">
          <wp:extent cx="1296670" cy="422910"/>
          <wp:effectExtent l="0" t="0" r="0" b="15240"/>
          <wp:docPr id="71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图片 2"/>
                  <pic:cNvPicPr>
                    <a:picLocks noChangeAspect="1"/>
                  </pic:cNvPicPr>
                </pic:nvPicPr>
                <pic:blipFill>
                  <a:blip r:embed="rId2"/>
                  <a:srcRect r="-30701"/>
                  <a:stretch>
                    <a:fillRect/>
                  </a:stretch>
                </pic:blipFill>
                <pic:spPr>
                  <a:xfrm>
                    <a:off x="0" y="0"/>
                    <a:ext cx="1296670" cy="42291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bookmarkEnd w:id="479"/>
  </w:p>
  <w:tbl>
    <w:tblPr>
      <w:tblStyle w:val="39"/>
      <w:tblW w:w="7893" w:type="dxa"/>
      <w:tblInd w:w="0" w:type="dxa"/>
      <w:tblLayout w:type="fixed"/>
      <w:tblCellMar>
        <w:top w:w="0" w:type="dxa"/>
        <w:left w:w="0" w:type="dxa"/>
        <w:bottom w:w="0" w:type="dxa"/>
        <w:right w:w="0" w:type="dxa"/>
      </w:tblCellMar>
    </w:tblPr>
    <w:tblGrid>
      <w:gridCol w:w="1769"/>
      <w:gridCol w:w="1985"/>
      <w:gridCol w:w="4139"/>
    </w:tblGrid>
    <w:tr>
      <w:tblPrEx>
        <w:tblLayout w:type="fixed"/>
        <w:tblCellMar>
          <w:top w:w="0" w:type="dxa"/>
          <w:left w:w="0" w:type="dxa"/>
          <w:bottom w:w="0" w:type="dxa"/>
          <w:right w:w="0" w:type="dxa"/>
        </w:tblCellMar>
      </w:tblPrEx>
      <w:trPr>
        <w:cantSplit/>
      </w:trPr>
      <w:tc>
        <w:tcPr>
          <w:tcW w:w="1769" w:type="dxa"/>
          <w:tcBorders>
            <w:right w:val="single" w:color="000000" w:sz="4" w:space="0"/>
          </w:tcBorders>
        </w:tcPr>
        <w:p>
          <w:pPr>
            <w:pStyle w:val="71"/>
          </w:pPr>
          <w:r>
            <w:t>Department</w:t>
          </w:r>
        </w:p>
      </w:tc>
      <w:tc>
        <w:tcPr>
          <w:tcW w:w="1985" w:type="dxa"/>
          <w:tcBorders>
            <w:left w:val="nil"/>
            <w:right w:val="single" w:color="000000" w:sz="4" w:space="0"/>
          </w:tcBorders>
        </w:tcPr>
        <w:p>
          <w:pPr>
            <w:pStyle w:val="53"/>
          </w:pPr>
          <w:r>
            <w:t>Document Responsible</w:t>
          </w:r>
        </w:p>
      </w:tc>
      <w:tc>
        <w:tcPr>
          <w:tcW w:w="4139" w:type="dxa"/>
          <w:tcBorders>
            <w:left w:val="nil"/>
            <w:right w:val="single" w:color="auto" w:sz="4" w:space="0"/>
          </w:tcBorders>
        </w:tcPr>
        <w:p>
          <w:pPr>
            <w:pStyle w:val="53"/>
          </w:pPr>
          <w:r>
            <w:t>Document ID</w:t>
          </w:r>
        </w:p>
      </w:tc>
    </w:tr>
    <w:tr>
      <w:tblPrEx>
        <w:tblLayout w:type="fixed"/>
        <w:tblCellMar>
          <w:top w:w="0" w:type="dxa"/>
          <w:left w:w="0" w:type="dxa"/>
          <w:bottom w:w="0" w:type="dxa"/>
          <w:right w:w="0" w:type="dxa"/>
        </w:tblCellMar>
      </w:tblPrEx>
      <w:trPr>
        <w:cantSplit/>
        <w:trHeight w:val="295" w:hRule="atLeast"/>
      </w:trPr>
      <w:tc>
        <w:tcPr>
          <w:tcW w:w="1769" w:type="dxa"/>
          <w:tcBorders>
            <w:right w:val="single" w:color="000000" w:sz="4" w:space="0"/>
          </w:tcBorders>
        </w:tcPr>
        <w:p>
          <w:pPr>
            <w:pStyle w:val="72"/>
          </w:pPr>
        </w:p>
      </w:tc>
      <w:tc>
        <w:tcPr>
          <w:tcW w:w="1985" w:type="dxa"/>
          <w:tcBorders>
            <w:left w:val="nil"/>
            <w:right w:val="single" w:color="000000" w:sz="4" w:space="0"/>
          </w:tcBorders>
        </w:tcPr>
        <w:p>
          <w:pPr>
            <w:pStyle w:val="54"/>
            <w:ind w:left="0"/>
          </w:pPr>
        </w:p>
      </w:tc>
      <w:tc>
        <w:tcPr>
          <w:tcW w:w="4139" w:type="dxa"/>
          <w:tcBorders>
            <w:left w:val="nil"/>
            <w:right w:val="single" w:color="auto" w:sz="4" w:space="0"/>
          </w:tcBorders>
        </w:tcPr>
        <w:p>
          <w:pPr>
            <w:pStyle w:val="62"/>
            <w:spacing w:before="84"/>
          </w:pPr>
        </w:p>
      </w:tc>
    </w:tr>
  </w:tbl>
  <w:p>
    <w:pPr>
      <w:pStyle w:val="48"/>
    </w:pPr>
  </w:p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42128A8"/>
    <w:multiLevelType w:val="multilevel"/>
    <w:tmpl w:val="C42128A8"/>
    <w:lvl w:ilvl="0" w:tentative="0">
      <w:start w:val="4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FFFFFF7C"/>
    <w:multiLevelType w:val="singleLevel"/>
    <w:tmpl w:val="FFFFFF7C"/>
    <w:lvl w:ilvl="0" w:tentative="0">
      <w:start w:val="1"/>
      <w:numFmt w:val="decimal"/>
      <w:pStyle w:val="127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">
    <w:nsid w:val="FFFFFF7D"/>
    <w:multiLevelType w:val="singleLevel"/>
    <w:tmpl w:val="FFFFFF7D"/>
    <w:lvl w:ilvl="0" w:tentative="0">
      <w:start w:val="1"/>
      <w:numFmt w:val="decimal"/>
      <w:pStyle w:val="126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3">
    <w:nsid w:val="FFFFFF7E"/>
    <w:multiLevelType w:val="singleLevel"/>
    <w:tmpl w:val="FFFFFF7E"/>
    <w:lvl w:ilvl="0" w:tentative="0">
      <w:start w:val="1"/>
      <w:numFmt w:val="decimal"/>
      <w:pStyle w:val="125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4">
    <w:nsid w:val="FFFFFF7F"/>
    <w:multiLevelType w:val="singleLevel"/>
    <w:tmpl w:val="FFFFFF7F"/>
    <w:lvl w:ilvl="0" w:tentative="0">
      <w:start w:val="1"/>
      <w:numFmt w:val="decimal"/>
      <w:pStyle w:val="124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5">
    <w:nsid w:val="FFFFFF80"/>
    <w:multiLevelType w:val="singleLevel"/>
    <w:tmpl w:val="FFFFFF80"/>
    <w:lvl w:ilvl="0" w:tentative="0">
      <w:start w:val="1"/>
      <w:numFmt w:val="bullet"/>
      <w:pStyle w:val="19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/>
      </w:rPr>
    </w:lvl>
  </w:abstractNum>
  <w:abstractNum w:abstractNumId="6">
    <w:nsid w:val="FFFFFF81"/>
    <w:multiLevelType w:val="singleLevel"/>
    <w:tmpl w:val="FFFFFF81"/>
    <w:lvl w:ilvl="0" w:tentative="0">
      <w:start w:val="1"/>
      <w:numFmt w:val="bullet"/>
      <w:pStyle w:val="8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</w:rPr>
    </w:lvl>
  </w:abstractNum>
  <w:abstractNum w:abstractNumId="7">
    <w:nsid w:val="FFFFFF82"/>
    <w:multiLevelType w:val="singleLevel"/>
    <w:tmpl w:val="FFFFFF82"/>
    <w:lvl w:ilvl="0" w:tentative="0">
      <w:start w:val="1"/>
      <w:numFmt w:val="bullet"/>
      <w:pStyle w:val="14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8">
    <w:nsid w:val="FFFFFF83"/>
    <w:multiLevelType w:val="singleLevel"/>
    <w:tmpl w:val="FFFFFF83"/>
    <w:lvl w:ilvl="0" w:tentative="0">
      <w:start w:val="1"/>
      <w:numFmt w:val="bullet"/>
      <w:pStyle w:val="16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9">
    <w:nsid w:val="FFFFFF88"/>
    <w:multiLevelType w:val="singleLevel"/>
    <w:tmpl w:val="FFFFFF88"/>
    <w:lvl w:ilvl="0" w:tentative="0">
      <w:start w:val="1"/>
      <w:numFmt w:val="decimal"/>
      <w:pStyle w:val="9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10">
    <w:nsid w:val="FFFFFF89"/>
    <w:multiLevelType w:val="singleLevel"/>
    <w:tmpl w:val="FFFFFF89"/>
    <w:lvl w:ilvl="0" w:tentative="0">
      <w:start w:val="1"/>
      <w:numFmt w:val="bullet"/>
      <w:pStyle w:val="11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11">
    <w:nsid w:val="05E2524B"/>
    <w:multiLevelType w:val="multilevel"/>
    <w:tmpl w:val="05E2524B"/>
    <w:lvl w:ilvl="0" w:tentative="0">
      <w:start w:val="1"/>
      <w:numFmt w:val="bullet"/>
      <w:pStyle w:val="84"/>
      <w:lvlText w:val="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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lvlText w:val="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12">
    <w:nsid w:val="13234EB4"/>
    <w:multiLevelType w:val="multilevel"/>
    <w:tmpl w:val="13234EB4"/>
    <w:lvl w:ilvl="0" w:tentative="0">
      <w:start w:val="1"/>
      <w:numFmt w:val="bullet"/>
      <w:pStyle w:val="162"/>
      <w:lvlText w:val=""/>
      <w:lvlJc w:val="left"/>
      <w:pPr>
        <w:tabs>
          <w:tab w:val="left" w:pos="839"/>
        </w:tabs>
        <w:ind w:left="839" w:hanging="414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4620"/>
        </w:tabs>
        <w:ind w:left="46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5040"/>
        </w:tabs>
        <w:ind w:left="50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5460"/>
        </w:tabs>
        <w:ind w:left="54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5880"/>
        </w:tabs>
        <w:ind w:left="5880" w:hanging="420"/>
      </w:pPr>
      <w:rPr>
        <w:rFonts w:hint="default" w:ascii="Wingdings" w:hAnsi="Wingdings"/>
      </w:rPr>
    </w:lvl>
  </w:abstractNum>
  <w:abstractNum w:abstractNumId="13">
    <w:nsid w:val="13513EAE"/>
    <w:multiLevelType w:val="multilevel"/>
    <w:tmpl w:val="13513EAE"/>
    <w:lvl w:ilvl="0" w:tentative="0">
      <w:start w:val="1"/>
      <w:numFmt w:val="bullet"/>
      <w:lvlText w:val=""/>
      <w:lvlJc w:val="left"/>
      <w:pPr>
        <w:tabs>
          <w:tab w:val="left" w:pos="357"/>
        </w:tabs>
        <w:ind w:left="0" w:firstLine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pStyle w:val="4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14">
    <w:nsid w:val="1757121E"/>
    <w:multiLevelType w:val="multilevel"/>
    <w:tmpl w:val="1757121E"/>
    <w:lvl w:ilvl="0" w:tentative="0">
      <w:start w:val="2"/>
      <w:numFmt w:val="decimal"/>
      <w:lvlText w:val="%1."/>
      <w:lvlJc w:val="left"/>
      <w:pPr>
        <w:tabs>
          <w:tab w:val="left" w:pos="360"/>
        </w:tabs>
        <w:ind w:left="357" w:hanging="357"/>
      </w:pPr>
      <w:rPr>
        <w:rFonts w:hint="default"/>
      </w:rPr>
    </w:lvl>
    <w:lvl w:ilvl="1" w:tentative="0">
      <w:start w:val="1"/>
      <w:numFmt w:val="decimal"/>
      <w:pStyle w:val="43"/>
      <w:lvlText w:val="%1.%2"/>
      <w:lvlJc w:val="left"/>
      <w:pPr>
        <w:tabs>
          <w:tab w:val="left" w:pos="576"/>
        </w:tabs>
        <w:ind w:left="576" w:hanging="576"/>
      </w:pPr>
      <w:rPr>
        <w:rFonts w:hint="default"/>
      </w:rPr>
    </w:lvl>
    <w:lvl w:ilvl="2" w:tentative="0">
      <w:start w:val="1"/>
      <w:numFmt w:val="decimal"/>
      <w:pStyle w:val="44"/>
      <w:lvlText w:val="%1.%2.%3"/>
      <w:lvlJc w:val="left"/>
      <w:pPr>
        <w:tabs>
          <w:tab w:val="left" w:pos="1260"/>
        </w:tabs>
        <w:ind w:left="1260" w:hanging="720"/>
      </w:pPr>
      <w:rPr>
        <w:rFonts w:hint="default" w:ascii="Arial" w:hAnsi="Arial" w:cs="Arial"/>
        <w:color w:val="000000"/>
        <w:sz w:val="21"/>
        <w:szCs w:val="21"/>
      </w:rPr>
    </w:lvl>
    <w:lvl w:ilvl="3" w:tentative="0">
      <w:start w:val="1"/>
      <w:numFmt w:val="decimal"/>
      <w:pStyle w:val="45"/>
      <w:lvlText w:val="%1.%2.%3.%4"/>
      <w:lvlJc w:val="left"/>
      <w:pPr>
        <w:tabs>
          <w:tab w:val="left" w:pos="1715"/>
        </w:tabs>
        <w:ind w:left="1715" w:hanging="1715"/>
      </w:pPr>
      <w:rPr>
        <w:rFonts w:hint="eastAsia"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:spacing w:val="0"/>
        <w:w w:val="0"/>
        <w:kern w:val="0"/>
        <w:position w:val="0"/>
        <w:szCs w:val="16"/>
        <w:u w:val="no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46"/>
      <w:lvlText w:val="%1.%2.%3.%4.%5"/>
      <w:lvlJc w:val="left"/>
      <w:pPr>
        <w:tabs>
          <w:tab w:val="left" w:pos="1008"/>
        </w:tabs>
        <w:ind w:left="1008" w:hanging="724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:spacing w:val="0"/>
        <w:w w:val="0"/>
        <w:kern w:val="0"/>
        <w:position w:val="0"/>
        <w:szCs w:val="16"/>
        <w:u w:val="no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5">
    <w:nsid w:val="17BA61EE"/>
    <w:multiLevelType w:val="singleLevel"/>
    <w:tmpl w:val="17BA61EE"/>
    <w:lvl w:ilvl="0" w:tentative="0">
      <w:start w:val="1"/>
      <w:numFmt w:val="bullet"/>
      <w:pStyle w:val="66"/>
      <w:lvlText w:val="○"/>
      <w:lvlJc w:val="left"/>
      <w:pPr>
        <w:tabs>
          <w:tab w:val="left" w:pos="964"/>
        </w:tabs>
        <w:ind w:left="964" w:hanging="397"/>
      </w:pPr>
      <w:rPr>
        <w:rFonts w:hint="default" w:ascii="Courier New" w:hAnsi="Courier New"/>
      </w:rPr>
    </w:lvl>
  </w:abstractNum>
  <w:abstractNum w:abstractNumId="16">
    <w:nsid w:val="24DA7C6B"/>
    <w:multiLevelType w:val="multilevel"/>
    <w:tmpl w:val="24DA7C6B"/>
    <w:lvl w:ilvl="0" w:tentative="0">
      <w:start w:val="1"/>
      <w:numFmt w:val="bullet"/>
      <w:lvlText w:val=""/>
      <w:lvlJc w:val="left"/>
      <w:pPr>
        <w:tabs>
          <w:tab w:val="left" w:pos="357"/>
        </w:tabs>
        <w:ind w:left="357" w:hanging="357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pStyle w:val="6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17">
    <w:nsid w:val="27176A27"/>
    <w:multiLevelType w:val="multilevel"/>
    <w:tmpl w:val="27176A27"/>
    <w:lvl w:ilvl="0" w:tentative="0">
      <w:start w:val="1"/>
      <w:numFmt w:val="decimal"/>
      <w:pStyle w:val="144"/>
      <w:suff w:val="nothing"/>
      <w:lvlText w:val="%1  "/>
      <w:lvlJc w:val="left"/>
      <w:pPr>
        <w:ind w:left="425" w:hanging="425"/>
      </w:pPr>
      <w:rPr>
        <w:rFonts w:hint="default" w:ascii="Arial" w:hAnsi="Arial" w:eastAsia="宋体"/>
        <w:b/>
        <w:i w:val="0"/>
        <w:sz w:val="28"/>
        <w:szCs w:val="28"/>
      </w:rPr>
    </w:lvl>
    <w:lvl w:ilvl="1" w:tentative="0">
      <w:start w:val="1"/>
      <w:numFmt w:val="decimal"/>
      <w:pStyle w:val="146"/>
      <w:suff w:val="nothing"/>
      <w:lvlText w:val="%1.%2  "/>
      <w:lvlJc w:val="left"/>
      <w:pPr>
        <w:ind w:left="425" w:hanging="425"/>
      </w:pPr>
      <w:rPr>
        <w:rFonts w:hint="default" w:ascii="Arial" w:hAnsi="Arial" w:eastAsia="宋体"/>
        <w:b/>
        <w:i w:val="0"/>
        <w:sz w:val="24"/>
        <w:szCs w:val="24"/>
      </w:rPr>
    </w:lvl>
    <w:lvl w:ilvl="2" w:tentative="0">
      <w:start w:val="1"/>
      <w:numFmt w:val="decimal"/>
      <w:pStyle w:val="151"/>
      <w:suff w:val="nothing"/>
      <w:lvlText w:val="%1.%2.%3  "/>
      <w:lvlJc w:val="left"/>
      <w:pPr>
        <w:ind w:left="425" w:hanging="425"/>
      </w:pPr>
      <w:rPr>
        <w:rFonts w:hint="default" w:ascii="Arial" w:hAnsi="Arial" w:eastAsia="宋体"/>
        <w:b/>
        <w:i/>
        <w:sz w:val="21"/>
        <w:szCs w:val="21"/>
      </w:rPr>
    </w:lvl>
    <w:lvl w:ilvl="3" w:tentative="0">
      <w:start w:val="1"/>
      <w:numFmt w:val="decimal"/>
      <w:pStyle w:val="161"/>
      <w:suff w:val="nothing"/>
      <w:lvlText w:val="%1.%2.%3.%4  "/>
      <w:lvlJc w:val="left"/>
      <w:pPr>
        <w:ind w:left="425" w:hanging="425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2551"/>
        </w:tabs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260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18">
    <w:nsid w:val="301423E9"/>
    <w:multiLevelType w:val="multilevel"/>
    <w:tmpl w:val="301423E9"/>
    <w:lvl w:ilvl="0" w:tentative="0">
      <w:start w:val="1"/>
      <w:numFmt w:val="decimal"/>
      <w:pStyle w:val="163"/>
      <w:lvlText w:val="%1."/>
      <w:lvlJc w:val="left"/>
      <w:pPr>
        <w:tabs>
          <w:tab w:val="left" w:pos="839"/>
        </w:tabs>
        <w:ind w:left="839" w:hanging="414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1050"/>
        </w:tabs>
        <w:ind w:left="105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470"/>
        </w:tabs>
        <w:ind w:left="1470" w:hanging="420"/>
      </w:pPr>
    </w:lvl>
    <w:lvl w:ilvl="3" w:tentative="0">
      <w:start w:val="1"/>
      <w:numFmt w:val="decimal"/>
      <w:lvlText w:val="%4."/>
      <w:lvlJc w:val="left"/>
      <w:pPr>
        <w:tabs>
          <w:tab w:val="left" w:pos="1890"/>
        </w:tabs>
        <w:ind w:left="189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310"/>
        </w:tabs>
        <w:ind w:left="231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730"/>
        </w:tabs>
        <w:ind w:left="2730" w:hanging="420"/>
      </w:pPr>
    </w:lvl>
    <w:lvl w:ilvl="6" w:tentative="0">
      <w:start w:val="1"/>
      <w:numFmt w:val="decimal"/>
      <w:lvlText w:val="%7."/>
      <w:lvlJc w:val="left"/>
      <w:pPr>
        <w:tabs>
          <w:tab w:val="left" w:pos="3150"/>
        </w:tabs>
        <w:ind w:left="315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570"/>
        </w:tabs>
        <w:ind w:left="357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990"/>
        </w:tabs>
        <w:ind w:left="3990" w:hanging="420"/>
      </w:pPr>
    </w:lvl>
  </w:abstractNum>
  <w:abstractNum w:abstractNumId="19">
    <w:nsid w:val="40CF0933"/>
    <w:multiLevelType w:val="singleLevel"/>
    <w:tmpl w:val="40CF0933"/>
    <w:lvl w:ilvl="0" w:tentative="0">
      <w:start w:val="1"/>
      <w:numFmt w:val="bullet"/>
      <w:pStyle w:val="57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  <w:sz w:val="28"/>
      </w:rPr>
    </w:lvl>
  </w:abstractNum>
  <w:abstractNum w:abstractNumId="20">
    <w:nsid w:val="4734537C"/>
    <w:multiLevelType w:val="multilevel"/>
    <w:tmpl w:val="4734537C"/>
    <w:lvl w:ilvl="0" w:tentative="0">
      <w:start w:val="1"/>
      <w:numFmt w:val="bullet"/>
      <w:pStyle w:val="74"/>
      <w:lvlText w:val="o"/>
      <w:lvlJc w:val="left"/>
      <w:pPr>
        <w:tabs>
          <w:tab w:val="left" w:pos="360"/>
        </w:tabs>
        <w:ind w:left="624" w:hanging="267"/>
      </w:pPr>
      <w:rPr>
        <w:rFonts w:hint="default" w:ascii="Courier New" w:hAnsi="Courier New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21">
    <w:nsid w:val="513529CC"/>
    <w:multiLevelType w:val="multilevel"/>
    <w:tmpl w:val="513529CC"/>
    <w:lvl w:ilvl="0" w:tentative="0">
      <w:start w:val="1"/>
      <w:numFmt w:val="bullet"/>
      <w:lvlText w:val=""/>
      <w:lvlJc w:val="left"/>
      <w:pPr>
        <w:tabs>
          <w:tab w:val="left" w:pos="357"/>
        </w:tabs>
        <w:ind w:left="0" w:firstLine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pStyle w:val="5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22">
    <w:nsid w:val="5AD40BCC"/>
    <w:multiLevelType w:val="singleLevel"/>
    <w:tmpl w:val="5AD40BCC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65DD2155"/>
    <w:multiLevelType w:val="multilevel"/>
    <w:tmpl w:val="65DD2155"/>
    <w:lvl w:ilvl="0" w:tentative="0">
      <w:start w:val="1"/>
      <w:numFmt w:val="decimal"/>
      <w:pStyle w:val="41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0" w:firstLine="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4">
    <w:nsid w:val="77DF69C0"/>
    <w:multiLevelType w:val="multilevel"/>
    <w:tmpl w:val="77DF69C0"/>
    <w:lvl w:ilvl="0" w:tentative="0">
      <w:start w:val="1"/>
      <w:numFmt w:val="bullet"/>
      <w:lvlText w:val="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</w:rPr>
    </w:lvl>
    <w:lvl w:ilvl="1" w:tentative="0">
      <w:start w:val="1"/>
      <w:numFmt w:val="bullet"/>
      <w:pStyle w:val="85"/>
      <w:lvlText w:val="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pStyle w:val="86"/>
      <w:lvlText w:val="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</w:rPr>
    </w:lvl>
    <w:lvl w:ilvl="3" w:tentative="0">
      <w:start w:val="1"/>
      <w:numFmt w:val="bullet"/>
      <w:pStyle w:val="87"/>
      <w:lvlText w:val=""/>
      <w:lvlJc w:val="left"/>
      <w:pPr>
        <w:tabs>
          <w:tab w:val="left" w:pos="2883"/>
        </w:tabs>
        <w:ind w:left="2883" w:hanging="363"/>
      </w:pPr>
      <w:rPr>
        <w:rFonts w:hint="default" w:ascii="Symbol" w:hAnsi="Symbol" w:cs="Times New Roman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25">
    <w:nsid w:val="7F930DC9"/>
    <w:multiLevelType w:val="multilevel"/>
    <w:tmpl w:val="7F930DC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pStyle w:val="3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25"/>
  </w:num>
  <w:num w:numId="2">
    <w:abstractNumId w:val="13"/>
  </w:num>
  <w:num w:numId="3">
    <w:abstractNumId w:val="21"/>
  </w:num>
  <w:num w:numId="4">
    <w:abstractNumId w:val="16"/>
  </w:num>
  <w:num w:numId="5">
    <w:abstractNumId w:val="6"/>
  </w:num>
  <w:num w:numId="6">
    <w:abstractNumId w:val="9"/>
  </w:num>
  <w:num w:numId="7">
    <w:abstractNumId w:val="10"/>
  </w:num>
  <w:num w:numId="8">
    <w:abstractNumId w:val="7"/>
  </w:num>
  <w:num w:numId="9">
    <w:abstractNumId w:val="8"/>
  </w:num>
  <w:num w:numId="10">
    <w:abstractNumId w:val="5"/>
  </w:num>
  <w:num w:numId="11">
    <w:abstractNumId w:val="23"/>
  </w:num>
  <w:num w:numId="12">
    <w:abstractNumId w:val="14"/>
  </w:num>
  <w:num w:numId="13">
    <w:abstractNumId w:val="19"/>
  </w:num>
  <w:num w:numId="14">
    <w:abstractNumId w:val="15"/>
  </w:num>
  <w:num w:numId="15">
    <w:abstractNumId w:val="20"/>
  </w:num>
  <w:num w:numId="16">
    <w:abstractNumId w:val="11"/>
  </w:num>
  <w:num w:numId="17">
    <w:abstractNumId w:val="24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17"/>
  </w:num>
  <w:num w:numId="23">
    <w:abstractNumId w:val="12"/>
  </w:num>
  <w:num w:numId="24">
    <w:abstractNumId w:val="18"/>
  </w:num>
  <w:num w:numId="25">
    <w:abstractNumId w:val="0"/>
  </w:num>
  <w:num w:numId="26">
    <w:abstractNumId w:val="2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yongluo">
    <w15:presenceInfo w15:providerId="None" w15:userId="yonglu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hideSpellingErrors/>
  <w:documentProtection w:enforcement="0"/>
  <w:defaultTabStop w:val="706"/>
  <w:drawingGridHorizontalSpacing w:val="120"/>
  <w:noPunctuationKerning w:val="1"/>
  <w:characterSpacingControl w:val="doNotCompress"/>
  <w:hdrShapeDefaults>
    <o:shapelayout v:ext="edit">
      <o:idmap v:ext="edit" data="3"/>
    </o:shapelayout>
  </w:hdrShapeDefaults>
  <w:compat>
    <w:spaceForUL/>
    <w:doNotLeaveBackslashAlone/>
    <w:ulTrailSpac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40C7"/>
    <w:rsid w:val="00003E46"/>
    <w:rsid w:val="00007763"/>
    <w:rsid w:val="00007BB7"/>
    <w:rsid w:val="00010134"/>
    <w:rsid w:val="00010F74"/>
    <w:rsid w:val="000123DB"/>
    <w:rsid w:val="0001430D"/>
    <w:rsid w:val="000169B7"/>
    <w:rsid w:val="00017A1D"/>
    <w:rsid w:val="00021F56"/>
    <w:rsid w:val="00025024"/>
    <w:rsid w:val="00025609"/>
    <w:rsid w:val="00025ADE"/>
    <w:rsid w:val="00026234"/>
    <w:rsid w:val="0002665C"/>
    <w:rsid w:val="000277DE"/>
    <w:rsid w:val="000305CB"/>
    <w:rsid w:val="00031609"/>
    <w:rsid w:val="000320EF"/>
    <w:rsid w:val="00032534"/>
    <w:rsid w:val="000349FD"/>
    <w:rsid w:val="000355A6"/>
    <w:rsid w:val="00040A1D"/>
    <w:rsid w:val="00042FD6"/>
    <w:rsid w:val="00045A90"/>
    <w:rsid w:val="00047F06"/>
    <w:rsid w:val="00050CD6"/>
    <w:rsid w:val="00052E6B"/>
    <w:rsid w:val="0005645E"/>
    <w:rsid w:val="00056755"/>
    <w:rsid w:val="000575DB"/>
    <w:rsid w:val="00062571"/>
    <w:rsid w:val="00062B08"/>
    <w:rsid w:val="00066991"/>
    <w:rsid w:val="00070988"/>
    <w:rsid w:val="0007149E"/>
    <w:rsid w:val="00075EEC"/>
    <w:rsid w:val="000770ED"/>
    <w:rsid w:val="00077E0B"/>
    <w:rsid w:val="00080E87"/>
    <w:rsid w:val="0008277A"/>
    <w:rsid w:val="00084CE1"/>
    <w:rsid w:val="000868A4"/>
    <w:rsid w:val="00091234"/>
    <w:rsid w:val="00097498"/>
    <w:rsid w:val="00097847"/>
    <w:rsid w:val="000A0020"/>
    <w:rsid w:val="000A17B3"/>
    <w:rsid w:val="000A1D52"/>
    <w:rsid w:val="000A420C"/>
    <w:rsid w:val="000A7934"/>
    <w:rsid w:val="000B0674"/>
    <w:rsid w:val="000B06B2"/>
    <w:rsid w:val="000B1B5E"/>
    <w:rsid w:val="000B2FB3"/>
    <w:rsid w:val="000B3B11"/>
    <w:rsid w:val="000B44FF"/>
    <w:rsid w:val="000C15FA"/>
    <w:rsid w:val="000C4CC2"/>
    <w:rsid w:val="000C4F02"/>
    <w:rsid w:val="000C7DAC"/>
    <w:rsid w:val="000D18B3"/>
    <w:rsid w:val="000D1E03"/>
    <w:rsid w:val="000D2B4D"/>
    <w:rsid w:val="000D4923"/>
    <w:rsid w:val="000D4C3E"/>
    <w:rsid w:val="000E33BB"/>
    <w:rsid w:val="000E7361"/>
    <w:rsid w:val="000F0D6C"/>
    <w:rsid w:val="000F2E98"/>
    <w:rsid w:val="00100F1C"/>
    <w:rsid w:val="001036DC"/>
    <w:rsid w:val="00104CE7"/>
    <w:rsid w:val="00106157"/>
    <w:rsid w:val="00113650"/>
    <w:rsid w:val="00114D42"/>
    <w:rsid w:val="00117BF5"/>
    <w:rsid w:val="00120C51"/>
    <w:rsid w:val="001224F7"/>
    <w:rsid w:val="0012264A"/>
    <w:rsid w:val="00123366"/>
    <w:rsid w:val="0012577A"/>
    <w:rsid w:val="001276E0"/>
    <w:rsid w:val="00131676"/>
    <w:rsid w:val="00131AAA"/>
    <w:rsid w:val="00132264"/>
    <w:rsid w:val="00136B03"/>
    <w:rsid w:val="00141720"/>
    <w:rsid w:val="00143BFA"/>
    <w:rsid w:val="0014688D"/>
    <w:rsid w:val="001478E2"/>
    <w:rsid w:val="001500AD"/>
    <w:rsid w:val="001516F8"/>
    <w:rsid w:val="001519DA"/>
    <w:rsid w:val="0015298D"/>
    <w:rsid w:val="00156338"/>
    <w:rsid w:val="00156793"/>
    <w:rsid w:val="00157AFC"/>
    <w:rsid w:val="00161B71"/>
    <w:rsid w:val="00161F19"/>
    <w:rsid w:val="00165519"/>
    <w:rsid w:val="00166ADA"/>
    <w:rsid w:val="00171983"/>
    <w:rsid w:val="001727FE"/>
    <w:rsid w:val="00174926"/>
    <w:rsid w:val="001759D7"/>
    <w:rsid w:val="00175CD0"/>
    <w:rsid w:val="00176F3E"/>
    <w:rsid w:val="00180CB6"/>
    <w:rsid w:val="0018198D"/>
    <w:rsid w:val="0018293B"/>
    <w:rsid w:val="00183DA1"/>
    <w:rsid w:val="001843C6"/>
    <w:rsid w:val="00184E4F"/>
    <w:rsid w:val="00184F5E"/>
    <w:rsid w:val="0018798B"/>
    <w:rsid w:val="00190466"/>
    <w:rsid w:val="001905B5"/>
    <w:rsid w:val="00190BF5"/>
    <w:rsid w:val="001913C7"/>
    <w:rsid w:val="0019279F"/>
    <w:rsid w:val="001929F8"/>
    <w:rsid w:val="00192B0A"/>
    <w:rsid w:val="00193E2A"/>
    <w:rsid w:val="0019563D"/>
    <w:rsid w:val="00195922"/>
    <w:rsid w:val="001A1F81"/>
    <w:rsid w:val="001A3B99"/>
    <w:rsid w:val="001A4325"/>
    <w:rsid w:val="001A6B9C"/>
    <w:rsid w:val="001A76FF"/>
    <w:rsid w:val="001A7C15"/>
    <w:rsid w:val="001B375B"/>
    <w:rsid w:val="001B4013"/>
    <w:rsid w:val="001B560E"/>
    <w:rsid w:val="001B60AB"/>
    <w:rsid w:val="001B7861"/>
    <w:rsid w:val="001C0411"/>
    <w:rsid w:val="001C089D"/>
    <w:rsid w:val="001C1626"/>
    <w:rsid w:val="001C301A"/>
    <w:rsid w:val="001C3B18"/>
    <w:rsid w:val="001C5CA5"/>
    <w:rsid w:val="001C7152"/>
    <w:rsid w:val="001D03FD"/>
    <w:rsid w:val="001D199D"/>
    <w:rsid w:val="001D5924"/>
    <w:rsid w:val="001D6E35"/>
    <w:rsid w:val="001D7E60"/>
    <w:rsid w:val="001E00DA"/>
    <w:rsid w:val="001E0360"/>
    <w:rsid w:val="001E2CA8"/>
    <w:rsid w:val="001E5192"/>
    <w:rsid w:val="001E5985"/>
    <w:rsid w:val="001E651A"/>
    <w:rsid w:val="001F0307"/>
    <w:rsid w:val="001F3E30"/>
    <w:rsid w:val="002065CE"/>
    <w:rsid w:val="00207502"/>
    <w:rsid w:val="00210D90"/>
    <w:rsid w:val="00213E1B"/>
    <w:rsid w:val="00214129"/>
    <w:rsid w:val="00215E2C"/>
    <w:rsid w:val="00216480"/>
    <w:rsid w:val="00217DD4"/>
    <w:rsid w:val="00220273"/>
    <w:rsid w:val="00220306"/>
    <w:rsid w:val="00220A93"/>
    <w:rsid w:val="002227C1"/>
    <w:rsid w:val="00224634"/>
    <w:rsid w:val="0022583A"/>
    <w:rsid w:val="00225D5B"/>
    <w:rsid w:val="002261A0"/>
    <w:rsid w:val="00231326"/>
    <w:rsid w:val="0023258F"/>
    <w:rsid w:val="0023305E"/>
    <w:rsid w:val="00233A6B"/>
    <w:rsid w:val="00234BFB"/>
    <w:rsid w:val="00235826"/>
    <w:rsid w:val="00241BFA"/>
    <w:rsid w:val="002458DD"/>
    <w:rsid w:val="00246833"/>
    <w:rsid w:val="00246BCB"/>
    <w:rsid w:val="00252A91"/>
    <w:rsid w:val="0025669E"/>
    <w:rsid w:val="0025794C"/>
    <w:rsid w:val="0026779C"/>
    <w:rsid w:val="00270CA9"/>
    <w:rsid w:val="00271263"/>
    <w:rsid w:val="0027188B"/>
    <w:rsid w:val="00273645"/>
    <w:rsid w:val="00273ACD"/>
    <w:rsid w:val="0027658D"/>
    <w:rsid w:val="00281510"/>
    <w:rsid w:val="00281AD9"/>
    <w:rsid w:val="00283F1D"/>
    <w:rsid w:val="00283FCC"/>
    <w:rsid w:val="00284CBD"/>
    <w:rsid w:val="00286275"/>
    <w:rsid w:val="002864AE"/>
    <w:rsid w:val="002903EE"/>
    <w:rsid w:val="002917FD"/>
    <w:rsid w:val="00291EC7"/>
    <w:rsid w:val="002927BA"/>
    <w:rsid w:val="00292C9E"/>
    <w:rsid w:val="00293782"/>
    <w:rsid w:val="00296917"/>
    <w:rsid w:val="00297EF3"/>
    <w:rsid w:val="002A0B5A"/>
    <w:rsid w:val="002A378E"/>
    <w:rsid w:val="002A7877"/>
    <w:rsid w:val="002A7E9A"/>
    <w:rsid w:val="002B1A1B"/>
    <w:rsid w:val="002B302E"/>
    <w:rsid w:val="002B5005"/>
    <w:rsid w:val="002B548A"/>
    <w:rsid w:val="002B7FC6"/>
    <w:rsid w:val="002C013F"/>
    <w:rsid w:val="002C0BEA"/>
    <w:rsid w:val="002C432C"/>
    <w:rsid w:val="002C4D06"/>
    <w:rsid w:val="002C5388"/>
    <w:rsid w:val="002C614F"/>
    <w:rsid w:val="002D0F1A"/>
    <w:rsid w:val="002D10BF"/>
    <w:rsid w:val="002D1953"/>
    <w:rsid w:val="002D1A64"/>
    <w:rsid w:val="002D5799"/>
    <w:rsid w:val="002D6909"/>
    <w:rsid w:val="002F3725"/>
    <w:rsid w:val="002F40F1"/>
    <w:rsid w:val="003010E3"/>
    <w:rsid w:val="0030606A"/>
    <w:rsid w:val="003061C7"/>
    <w:rsid w:val="003065BF"/>
    <w:rsid w:val="00306A21"/>
    <w:rsid w:val="00316BE9"/>
    <w:rsid w:val="00320756"/>
    <w:rsid w:val="003306CC"/>
    <w:rsid w:val="003314A3"/>
    <w:rsid w:val="00332600"/>
    <w:rsid w:val="003338B6"/>
    <w:rsid w:val="00333FF1"/>
    <w:rsid w:val="00334567"/>
    <w:rsid w:val="00344CCC"/>
    <w:rsid w:val="003475B6"/>
    <w:rsid w:val="003476F8"/>
    <w:rsid w:val="00350469"/>
    <w:rsid w:val="00352A7E"/>
    <w:rsid w:val="00354085"/>
    <w:rsid w:val="0035711B"/>
    <w:rsid w:val="003578E1"/>
    <w:rsid w:val="00357C16"/>
    <w:rsid w:val="00357E63"/>
    <w:rsid w:val="00364672"/>
    <w:rsid w:val="00367DCE"/>
    <w:rsid w:val="00371476"/>
    <w:rsid w:val="00371FE7"/>
    <w:rsid w:val="00373B93"/>
    <w:rsid w:val="0037470A"/>
    <w:rsid w:val="00374F1B"/>
    <w:rsid w:val="00375AE6"/>
    <w:rsid w:val="003761ED"/>
    <w:rsid w:val="00380DB6"/>
    <w:rsid w:val="003814FC"/>
    <w:rsid w:val="00382D1A"/>
    <w:rsid w:val="00384839"/>
    <w:rsid w:val="00386E83"/>
    <w:rsid w:val="00391C06"/>
    <w:rsid w:val="003967AC"/>
    <w:rsid w:val="0039734A"/>
    <w:rsid w:val="00397A6C"/>
    <w:rsid w:val="003A0A69"/>
    <w:rsid w:val="003A22B4"/>
    <w:rsid w:val="003B0C0D"/>
    <w:rsid w:val="003B371C"/>
    <w:rsid w:val="003B5386"/>
    <w:rsid w:val="003B7C47"/>
    <w:rsid w:val="003B7E7C"/>
    <w:rsid w:val="003C114E"/>
    <w:rsid w:val="003C1411"/>
    <w:rsid w:val="003C2AFC"/>
    <w:rsid w:val="003C3214"/>
    <w:rsid w:val="003C40EE"/>
    <w:rsid w:val="003C5AC9"/>
    <w:rsid w:val="003D25C6"/>
    <w:rsid w:val="003D2D07"/>
    <w:rsid w:val="003D4805"/>
    <w:rsid w:val="003D4A13"/>
    <w:rsid w:val="003D5BBE"/>
    <w:rsid w:val="003D783B"/>
    <w:rsid w:val="003E12B2"/>
    <w:rsid w:val="003E363C"/>
    <w:rsid w:val="003E4413"/>
    <w:rsid w:val="003E526A"/>
    <w:rsid w:val="003E5B45"/>
    <w:rsid w:val="003F0AFF"/>
    <w:rsid w:val="003F5A0C"/>
    <w:rsid w:val="00401825"/>
    <w:rsid w:val="00401B31"/>
    <w:rsid w:val="00401C93"/>
    <w:rsid w:val="00402721"/>
    <w:rsid w:val="004042B4"/>
    <w:rsid w:val="00413143"/>
    <w:rsid w:val="0041488D"/>
    <w:rsid w:val="00414AD3"/>
    <w:rsid w:val="00422D6E"/>
    <w:rsid w:val="00425122"/>
    <w:rsid w:val="0042556F"/>
    <w:rsid w:val="00425BB3"/>
    <w:rsid w:val="004270CD"/>
    <w:rsid w:val="004310C1"/>
    <w:rsid w:val="0043289E"/>
    <w:rsid w:val="0043401D"/>
    <w:rsid w:val="0043417D"/>
    <w:rsid w:val="00436C6E"/>
    <w:rsid w:val="00442543"/>
    <w:rsid w:val="00444CA8"/>
    <w:rsid w:val="00445A93"/>
    <w:rsid w:val="00445CD9"/>
    <w:rsid w:val="00446371"/>
    <w:rsid w:val="00446499"/>
    <w:rsid w:val="004535C6"/>
    <w:rsid w:val="004541C3"/>
    <w:rsid w:val="00455B2B"/>
    <w:rsid w:val="00456745"/>
    <w:rsid w:val="00456A95"/>
    <w:rsid w:val="00456C55"/>
    <w:rsid w:val="0046042B"/>
    <w:rsid w:val="004604A2"/>
    <w:rsid w:val="00463FC3"/>
    <w:rsid w:val="0046417D"/>
    <w:rsid w:val="00464D0F"/>
    <w:rsid w:val="00470464"/>
    <w:rsid w:val="004736BD"/>
    <w:rsid w:val="004761E7"/>
    <w:rsid w:val="004826B0"/>
    <w:rsid w:val="00484A08"/>
    <w:rsid w:val="0048706C"/>
    <w:rsid w:val="0048731A"/>
    <w:rsid w:val="00491DC6"/>
    <w:rsid w:val="0049448B"/>
    <w:rsid w:val="004959EC"/>
    <w:rsid w:val="0049604F"/>
    <w:rsid w:val="00497026"/>
    <w:rsid w:val="00497620"/>
    <w:rsid w:val="004A002E"/>
    <w:rsid w:val="004A45F2"/>
    <w:rsid w:val="004A5BD0"/>
    <w:rsid w:val="004B2011"/>
    <w:rsid w:val="004B4665"/>
    <w:rsid w:val="004B5FD6"/>
    <w:rsid w:val="004B75D2"/>
    <w:rsid w:val="004B76BB"/>
    <w:rsid w:val="004C0497"/>
    <w:rsid w:val="004C1D1B"/>
    <w:rsid w:val="004C3916"/>
    <w:rsid w:val="004C4F56"/>
    <w:rsid w:val="004C60BA"/>
    <w:rsid w:val="004C70A9"/>
    <w:rsid w:val="004D03C4"/>
    <w:rsid w:val="004D152F"/>
    <w:rsid w:val="004D6B22"/>
    <w:rsid w:val="004E0533"/>
    <w:rsid w:val="004E24AC"/>
    <w:rsid w:val="004E3521"/>
    <w:rsid w:val="004E36A9"/>
    <w:rsid w:val="004E3DA8"/>
    <w:rsid w:val="004E6255"/>
    <w:rsid w:val="004E649E"/>
    <w:rsid w:val="004F0BCB"/>
    <w:rsid w:val="004F1B4C"/>
    <w:rsid w:val="004F22E1"/>
    <w:rsid w:val="004F4FC0"/>
    <w:rsid w:val="005004BF"/>
    <w:rsid w:val="005025F9"/>
    <w:rsid w:val="0050410C"/>
    <w:rsid w:val="00504D05"/>
    <w:rsid w:val="00511B05"/>
    <w:rsid w:val="0051259C"/>
    <w:rsid w:val="00514118"/>
    <w:rsid w:val="0051616A"/>
    <w:rsid w:val="00516FD9"/>
    <w:rsid w:val="005230CB"/>
    <w:rsid w:val="005237E6"/>
    <w:rsid w:val="005258E4"/>
    <w:rsid w:val="00525B31"/>
    <w:rsid w:val="00527D34"/>
    <w:rsid w:val="00530203"/>
    <w:rsid w:val="00532025"/>
    <w:rsid w:val="00532850"/>
    <w:rsid w:val="00533E58"/>
    <w:rsid w:val="0053707B"/>
    <w:rsid w:val="00540B3E"/>
    <w:rsid w:val="00541337"/>
    <w:rsid w:val="00546187"/>
    <w:rsid w:val="005473AF"/>
    <w:rsid w:val="0055150D"/>
    <w:rsid w:val="0055295E"/>
    <w:rsid w:val="005536D2"/>
    <w:rsid w:val="00553C32"/>
    <w:rsid w:val="00560450"/>
    <w:rsid w:val="005608AA"/>
    <w:rsid w:val="00562599"/>
    <w:rsid w:val="0056480F"/>
    <w:rsid w:val="00564F13"/>
    <w:rsid w:val="00566DB4"/>
    <w:rsid w:val="00567AF1"/>
    <w:rsid w:val="00572075"/>
    <w:rsid w:val="00572A30"/>
    <w:rsid w:val="005774E0"/>
    <w:rsid w:val="00580DFF"/>
    <w:rsid w:val="00581759"/>
    <w:rsid w:val="00581F83"/>
    <w:rsid w:val="00582B66"/>
    <w:rsid w:val="00582CF5"/>
    <w:rsid w:val="005832D7"/>
    <w:rsid w:val="00585143"/>
    <w:rsid w:val="0058583E"/>
    <w:rsid w:val="00587ABF"/>
    <w:rsid w:val="005901EE"/>
    <w:rsid w:val="00590C6B"/>
    <w:rsid w:val="00593928"/>
    <w:rsid w:val="005947A1"/>
    <w:rsid w:val="00597A06"/>
    <w:rsid w:val="005A0D52"/>
    <w:rsid w:val="005A3FE6"/>
    <w:rsid w:val="005B0130"/>
    <w:rsid w:val="005B0C5B"/>
    <w:rsid w:val="005B205E"/>
    <w:rsid w:val="005B2EE2"/>
    <w:rsid w:val="005B3945"/>
    <w:rsid w:val="005B7416"/>
    <w:rsid w:val="005B762A"/>
    <w:rsid w:val="005C1774"/>
    <w:rsid w:val="005C20C3"/>
    <w:rsid w:val="005C24A1"/>
    <w:rsid w:val="005C4938"/>
    <w:rsid w:val="005C4C14"/>
    <w:rsid w:val="005C54B6"/>
    <w:rsid w:val="005C745B"/>
    <w:rsid w:val="005D062E"/>
    <w:rsid w:val="005D1052"/>
    <w:rsid w:val="005D127D"/>
    <w:rsid w:val="005D551A"/>
    <w:rsid w:val="005D5A47"/>
    <w:rsid w:val="005D5A93"/>
    <w:rsid w:val="005D5D02"/>
    <w:rsid w:val="005E2A66"/>
    <w:rsid w:val="005E3F5C"/>
    <w:rsid w:val="005E6D4E"/>
    <w:rsid w:val="005F7467"/>
    <w:rsid w:val="00600227"/>
    <w:rsid w:val="0060154D"/>
    <w:rsid w:val="00601A6A"/>
    <w:rsid w:val="00602F2A"/>
    <w:rsid w:val="0060607E"/>
    <w:rsid w:val="00607648"/>
    <w:rsid w:val="0061175F"/>
    <w:rsid w:val="00611A1C"/>
    <w:rsid w:val="00622FA0"/>
    <w:rsid w:val="006269E1"/>
    <w:rsid w:val="00627242"/>
    <w:rsid w:val="006272E7"/>
    <w:rsid w:val="00630AE1"/>
    <w:rsid w:val="00632F2F"/>
    <w:rsid w:val="00637D5D"/>
    <w:rsid w:val="00643FF3"/>
    <w:rsid w:val="00644847"/>
    <w:rsid w:val="00646A48"/>
    <w:rsid w:val="00650496"/>
    <w:rsid w:val="006513FD"/>
    <w:rsid w:val="00651C65"/>
    <w:rsid w:val="006520E1"/>
    <w:rsid w:val="006523C8"/>
    <w:rsid w:val="00654470"/>
    <w:rsid w:val="0065526B"/>
    <w:rsid w:val="00655ED2"/>
    <w:rsid w:val="00656714"/>
    <w:rsid w:val="00662AB3"/>
    <w:rsid w:val="00664D3B"/>
    <w:rsid w:val="00673808"/>
    <w:rsid w:val="006745C2"/>
    <w:rsid w:val="00675C73"/>
    <w:rsid w:val="00681A5D"/>
    <w:rsid w:val="006843FD"/>
    <w:rsid w:val="0068568C"/>
    <w:rsid w:val="00687C83"/>
    <w:rsid w:val="00690ABF"/>
    <w:rsid w:val="00690B46"/>
    <w:rsid w:val="00691524"/>
    <w:rsid w:val="00691667"/>
    <w:rsid w:val="006934C3"/>
    <w:rsid w:val="0069742A"/>
    <w:rsid w:val="00697B4F"/>
    <w:rsid w:val="006A14A0"/>
    <w:rsid w:val="006A4144"/>
    <w:rsid w:val="006A5B9B"/>
    <w:rsid w:val="006B3F65"/>
    <w:rsid w:val="006B46F8"/>
    <w:rsid w:val="006C0561"/>
    <w:rsid w:val="006C57B1"/>
    <w:rsid w:val="006C5C59"/>
    <w:rsid w:val="006D4844"/>
    <w:rsid w:val="006D4ADF"/>
    <w:rsid w:val="006D6EE5"/>
    <w:rsid w:val="006E09D4"/>
    <w:rsid w:val="006E1032"/>
    <w:rsid w:val="006E22E5"/>
    <w:rsid w:val="006E5AAA"/>
    <w:rsid w:val="006E5E1D"/>
    <w:rsid w:val="006E6FEE"/>
    <w:rsid w:val="006F1EED"/>
    <w:rsid w:val="006F3204"/>
    <w:rsid w:val="006F517D"/>
    <w:rsid w:val="006F70EE"/>
    <w:rsid w:val="00700970"/>
    <w:rsid w:val="0070145C"/>
    <w:rsid w:val="00701BD7"/>
    <w:rsid w:val="00707ABE"/>
    <w:rsid w:val="007116C6"/>
    <w:rsid w:val="00711AFD"/>
    <w:rsid w:val="00713155"/>
    <w:rsid w:val="0071403D"/>
    <w:rsid w:val="00714D9A"/>
    <w:rsid w:val="00723617"/>
    <w:rsid w:val="00726885"/>
    <w:rsid w:val="00732919"/>
    <w:rsid w:val="00736792"/>
    <w:rsid w:val="00736B1E"/>
    <w:rsid w:val="00737CF9"/>
    <w:rsid w:val="00741D6F"/>
    <w:rsid w:val="00742E2F"/>
    <w:rsid w:val="00744D74"/>
    <w:rsid w:val="00752C31"/>
    <w:rsid w:val="00753867"/>
    <w:rsid w:val="00754AC0"/>
    <w:rsid w:val="007613CE"/>
    <w:rsid w:val="00764E8F"/>
    <w:rsid w:val="00765056"/>
    <w:rsid w:val="007661ED"/>
    <w:rsid w:val="0077499D"/>
    <w:rsid w:val="00777144"/>
    <w:rsid w:val="00777D8A"/>
    <w:rsid w:val="0078294C"/>
    <w:rsid w:val="00790962"/>
    <w:rsid w:val="007934D0"/>
    <w:rsid w:val="007A0493"/>
    <w:rsid w:val="007A06D9"/>
    <w:rsid w:val="007A24B0"/>
    <w:rsid w:val="007A2A78"/>
    <w:rsid w:val="007A3B9A"/>
    <w:rsid w:val="007A5B70"/>
    <w:rsid w:val="007A6A94"/>
    <w:rsid w:val="007B40C4"/>
    <w:rsid w:val="007B4A6C"/>
    <w:rsid w:val="007B7F11"/>
    <w:rsid w:val="007C4988"/>
    <w:rsid w:val="007C5893"/>
    <w:rsid w:val="007C5B53"/>
    <w:rsid w:val="007C641D"/>
    <w:rsid w:val="007D3075"/>
    <w:rsid w:val="007D391D"/>
    <w:rsid w:val="007D435D"/>
    <w:rsid w:val="007E4EED"/>
    <w:rsid w:val="007E791A"/>
    <w:rsid w:val="007F22DB"/>
    <w:rsid w:val="00801F6F"/>
    <w:rsid w:val="00802C03"/>
    <w:rsid w:val="008031C8"/>
    <w:rsid w:val="0080520D"/>
    <w:rsid w:val="008123C9"/>
    <w:rsid w:val="008163AF"/>
    <w:rsid w:val="00822988"/>
    <w:rsid w:val="008249C9"/>
    <w:rsid w:val="008256FB"/>
    <w:rsid w:val="00833372"/>
    <w:rsid w:val="00833668"/>
    <w:rsid w:val="00835629"/>
    <w:rsid w:val="00841CB5"/>
    <w:rsid w:val="0084242A"/>
    <w:rsid w:val="008425F3"/>
    <w:rsid w:val="00842A38"/>
    <w:rsid w:val="00843759"/>
    <w:rsid w:val="00846485"/>
    <w:rsid w:val="00847AD5"/>
    <w:rsid w:val="0085173E"/>
    <w:rsid w:val="00853831"/>
    <w:rsid w:val="00854DC0"/>
    <w:rsid w:val="0086061C"/>
    <w:rsid w:val="00860F92"/>
    <w:rsid w:val="00864A7B"/>
    <w:rsid w:val="00866B04"/>
    <w:rsid w:val="00871075"/>
    <w:rsid w:val="00872A99"/>
    <w:rsid w:val="008737A5"/>
    <w:rsid w:val="00874B0D"/>
    <w:rsid w:val="0087572A"/>
    <w:rsid w:val="00875DAB"/>
    <w:rsid w:val="008766B9"/>
    <w:rsid w:val="00890A0B"/>
    <w:rsid w:val="00895D71"/>
    <w:rsid w:val="008965FB"/>
    <w:rsid w:val="00897DA0"/>
    <w:rsid w:val="008A0FE6"/>
    <w:rsid w:val="008A5C50"/>
    <w:rsid w:val="008A7C39"/>
    <w:rsid w:val="008B179F"/>
    <w:rsid w:val="008B3C9C"/>
    <w:rsid w:val="008B401C"/>
    <w:rsid w:val="008B50B8"/>
    <w:rsid w:val="008B529D"/>
    <w:rsid w:val="008B66CD"/>
    <w:rsid w:val="008C01EC"/>
    <w:rsid w:val="008C4C04"/>
    <w:rsid w:val="008D57A6"/>
    <w:rsid w:val="008E11CD"/>
    <w:rsid w:val="008E139A"/>
    <w:rsid w:val="008E3D1F"/>
    <w:rsid w:val="008E4118"/>
    <w:rsid w:val="008E4742"/>
    <w:rsid w:val="008E5DBD"/>
    <w:rsid w:val="008E66DA"/>
    <w:rsid w:val="008E70B1"/>
    <w:rsid w:val="008E7810"/>
    <w:rsid w:val="008E7A00"/>
    <w:rsid w:val="008F13F5"/>
    <w:rsid w:val="008F2BF7"/>
    <w:rsid w:val="008F39A8"/>
    <w:rsid w:val="008F3AB1"/>
    <w:rsid w:val="008F4628"/>
    <w:rsid w:val="008F7C33"/>
    <w:rsid w:val="00901BE5"/>
    <w:rsid w:val="0091104E"/>
    <w:rsid w:val="009126B0"/>
    <w:rsid w:val="00914ACA"/>
    <w:rsid w:val="00914D20"/>
    <w:rsid w:val="00916262"/>
    <w:rsid w:val="00916A14"/>
    <w:rsid w:val="00917F28"/>
    <w:rsid w:val="00921E8C"/>
    <w:rsid w:val="00922AD8"/>
    <w:rsid w:val="00923E84"/>
    <w:rsid w:val="00925F5B"/>
    <w:rsid w:val="00932CDA"/>
    <w:rsid w:val="009333DA"/>
    <w:rsid w:val="00942AFD"/>
    <w:rsid w:val="009436B8"/>
    <w:rsid w:val="00943C36"/>
    <w:rsid w:val="009513D0"/>
    <w:rsid w:val="009513DC"/>
    <w:rsid w:val="00951A5F"/>
    <w:rsid w:val="00955D4A"/>
    <w:rsid w:val="0095675B"/>
    <w:rsid w:val="00956F48"/>
    <w:rsid w:val="0095768D"/>
    <w:rsid w:val="009609B1"/>
    <w:rsid w:val="00970C67"/>
    <w:rsid w:val="0097401D"/>
    <w:rsid w:val="009740B1"/>
    <w:rsid w:val="009771A9"/>
    <w:rsid w:val="00977B3B"/>
    <w:rsid w:val="00980205"/>
    <w:rsid w:val="00984B11"/>
    <w:rsid w:val="009851BC"/>
    <w:rsid w:val="009852FD"/>
    <w:rsid w:val="0098575A"/>
    <w:rsid w:val="009873C3"/>
    <w:rsid w:val="0099498B"/>
    <w:rsid w:val="0099518A"/>
    <w:rsid w:val="00995214"/>
    <w:rsid w:val="009A0923"/>
    <w:rsid w:val="009A3038"/>
    <w:rsid w:val="009A4B59"/>
    <w:rsid w:val="009A54A1"/>
    <w:rsid w:val="009A7B65"/>
    <w:rsid w:val="009B0508"/>
    <w:rsid w:val="009B4F5D"/>
    <w:rsid w:val="009B5106"/>
    <w:rsid w:val="009B7485"/>
    <w:rsid w:val="009C0BDE"/>
    <w:rsid w:val="009C0FF7"/>
    <w:rsid w:val="009C3291"/>
    <w:rsid w:val="009C5C97"/>
    <w:rsid w:val="009C6CBF"/>
    <w:rsid w:val="009D0217"/>
    <w:rsid w:val="009D0704"/>
    <w:rsid w:val="009D25F7"/>
    <w:rsid w:val="009D5FD2"/>
    <w:rsid w:val="009E11D5"/>
    <w:rsid w:val="009E139B"/>
    <w:rsid w:val="009E30D9"/>
    <w:rsid w:val="009E51AB"/>
    <w:rsid w:val="009E5688"/>
    <w:rsid w:val="009E72A0"/>
    <w:rsid w:val="009E7CD9"/>
    <w:rsid w:val="009F014C"/>
    <w:rsid w:val="009F2382"/>
    <w:rsid w:val="009F2AC5"/>
    <w:rsid w:val="009F4912"/>
    <w:rsid w:val="009F5ADA"/>
    <w:rsid w:val="009F6C23"/>
    <w:rsid w:val="00A039FD"/>
    <w:rsid w:val="00A121DE"/>
    <w:rsid w:val="00A17ECA"/>
    <w:rsid w:val="00A2065A"/>
    <w:rsid w:val="00A226C9"/>
    <w:rsid w:val="00A22ACB"/>
    <w:rsid w:val="00A22AE4"/>
    <w:rsid w:val="00A274E8"/>
    <w:rsid w:val="00A30ED2"/>
    <w:rsid w:val="00A32B14"/>
    <w:rsid w:val="00A37811"/>
    <w:rsid w:val="00A409FD"/>
    <w:rsid w:val="00A41AFA"/>
    <w:rsid w:val="00A4269A"/>
    <w:rsid w:val="00A42CA8"/>
    <w:rsid w:val="00A43B39"/>
    <w:rsid w:val="00A44436"/>
    <w:rsid w:val="00A459D7"/>
    <w:rsid w:val="00A5001B"/>
    <w:rsid w:val="00A535BA"/>
    <w:rsid w:val="00A53F1E"/>
    <w:rsid w:val="00A55452"/>
    <w:rsid w:val="00A55AB3"/>
    <w:rsid w:val="00A610D7"/>
    <w:rsid w:val="00A63B84"/>
    <w:rsid w:val="00A65ABF"/>
    <w:rsid w:val="00A65FCF"/>
    <w:rsid w:val="00A67AE6"/>
    <w:rsid w:val="00A709C6"/>
    <w:rsid w:val="00A70A54"/>
    <w:rsid w:val="00A7211A"/>
    <w:rsid w:val="00A76AE6"/>
    <w:rsid w:val="00A82A37"/>
    <w:rsid w:val="00A84D55"/>
    <w:rsid w:val="00A85FD8"/>
    <w:rsid w:val="00A913D8"/>
    <w:rsid w:val="00A91774"/>
    <w:rsid w:val="00A93C67"/>
    <w:rsid w:val="00A94D5A"/>
    <w:rsid w:val="00A9676A"/>
    <w:rsid w:val="00A97FA8"/>
    <w:rsid w:val="00AA0B69"/>
    <w:rsid w:val="00AA597D"/>
    <w:rsid w:val="00AA627F"/>
    <w:rsid w:val="00AB16B4"/>
    <w:rsid w:val="00AB2AD5"/>
    <w:rsid w:val="00AB3EB8"/>
    <w:rsid w:val="00AB5F7C"/>
    <w:rsid w:val="00AC1FCC"/>
    <w:rsid w:val="00AC290F"/>
    <w:rsid w:val="00AC2F80"/>
    <w:rsid w:val="00AC317A"/>
    <w:rsid w:val="00AC3458"/>
    <w:rsid w:val="00AC50FC"/>
    <w:rsid w:val="00AD11EB"/>
    <w:rsid w:val="00AD7C3F"/>
    <w:rsid w:val="00AE2EFB"/>
    <w:rsid w:val="00AE66F1"/>
    <w:rsid w:val="00AE775A"/>
    <w:rsid w:val="00AF08D6"/>
    <w:rsid w:val="00AF13AB"/>
    <w:rsid w:val="00AF17AD"/>
    <w:rsid w:val="00AF1D44"/>
    <w:rsid w:val="00AF22F1"/>
    <w:rsid w:val="00AF6398"/>
    <w:rsid w:val="00AF6997"/>
    <w:rsid w:val="00B02D92"/>
    <w:rsid w:val="00B0423E"/>
    <w:rsid w:val="00B05DFD"/>
    <w:rsid w:val="00B10018"/>
    <w:rsid w:val="00B1183B"/>
    <w:rsid w:val="00B2395D"/>
    <w:rsid w:val="00B244E9"/>
    <w:rsid w:val="00B24D5F"/>
    <w:rsid w:val="00B250B1"/>
    <w:rsid w:val="00B30C64"/>
    <w:rsid w:val="00B34ABA"/>
    <w:rsid w:val="00B403BC"/>
    <w:rsid w:val="00B4291E"/>
    <w:rsid w:val="00B44A38"/>
    <w:rsid w:val="00B5144A"/>
    <w:rsid w:val="00B5232C"/>
    <w:rsid w:val="00B532D8"/>
    <w:rsid w:val="00B54147"/>
    <w:rsid w:val="00B54665"/>
    <w:rsid w:val="00B55106"/>
    <w:rsid w:val="00B55726"/>
    <w:rsid w:val="00B60137"/>
    <w:rsid w:val="00B60716"/>
    <w:rsid w:val="00B676BA"/>
    <w:rsid w:val="00B67EE5"/>
    <w:rsid w:val="00B72FB2"/>
    <w:rsid w:val="00B73AC2"/>
    <w:rsid w:val="00B76402"/>
    <w:rsid w:val="00B83802"/>
    <w:rsid w:val="00B83878"/>
    <w:rsid w:val="00B85797"/>
    <w:rsid w:val="00B91C3F"/>
    <w:rsid w:val="00BA0033"/>
    <w:rsid w:val="00BA02F4"/>
    <w:rsid w:val="00BA0CDD"/>
    <w:rsid w:val="00BA4920"/>
    <w:rsid w:val="00BA572B"/>
    <w:rsid w:val="00BA7D40"/>
    <w:rsid w:val="00BB2E20"/>
    <w:rsid w:val="00BB3EB9"/>
    <w:rsid w:val="00BB43DA"/>
    <w:rsid w:val="00BC1907"/>
    <w:rsid w:val="00BC1ADA"/>
    <w:rsid w:val="00BC3699"/>
    <w:rsid w:val="00BC413D"/>
    <w:rsid w:val="00BC4909"/>
    <w:rsid w:val="00BD2A86"/>
    <w:rsid w:val="00BD3E79"/>
    <w:rsid w:val="00BD3EDF"/>
    <w:rsid w:val="00BD7A0B"/>
    <w:rsid w:val="00BE2A3E"/>
    <w:rsid w:val="00BE382A"/>
    <w:rsid w:val="00BE5DF3"/>
    <w:rsid w:val="00BE7039"/>
    <w:rsid w:val="00BF2DCF"/>
    <w:rsid w:val="00BF518A"/>
    <w:rsid w:val="00C02D84"/>
    <w:rsid w:val="00C04C2A"/>
    <w:rsid w:val="00C06A80"/>
    <w:rsid w:val="00C108EA"/>
    <w:rsid w:val="00C10945"/>
    <w:rsid w:val="00C1301D"/>
    <w:rsid w:val="00C2136C"/>
    <w:rsid w:val="00C21D40"/>
    <w:rsid w:val="00C22496"/>
    <w:rsid w:val="00C22BB9"/>
    <w:rsid w:val="00C33A8D"/>
    <w:rsid w:val="00C3475D"/>
    <w:rsid w:val="00C3526C"/>
    <w:rsid w:val="00C35F9C"/>
    <w:rsid w:val="00C43B11"/>
    <w:rsid w:val="00C44AE1"/>
    <w:rsid w:val="00C44FE0"/>
    <w:rsid w:val="00C45C9A"/>
    <w:rsid w:val="00C51FC2"/>
    <w:rsid w:val="00C5648C"/>
    <w:rsid w:val="00C62136"/>
    <w:rsid w:val="00C703FE"/>
    <w:rsid w:val="00C71007"/>
    <w:rsid w:val="00C7118B"/>
    <w:rsid w:val="00C7334C"/>
    <w:rsid w:val="00C744CE"/>
    <w:rsid w:val="00C75E61"/>
    <w:rsid w:val="00C77D61"/>
    <w:rsid w:val="00C808E0"/>
    <w:rsid w:val="00C81D2D"/>
    <w:rsid w:val="00C83442"/>
    <w:rsid w:val="00C83698"/>
    <w:rsid w:val="00C9008D"/>
    <w:rsid w:val="00C92F73"/>
    <w:rsid w:val="00C960A0"/>
    <w:rsid w:val="00C966F2"/>
    <w:rsid w:val="00C967B6"/>
    <w:rsid w:val="00C96A35"/>
    <w:rsid w:val="00CA0F70"/>
    <w:rsid w:val="00CA2634"/>
    <w:rsid w:val="00CA356E"/>
    <w:rsid w:val="00CA4E91"/>
    <w:rsid w:val="00CA5271"/>
    <w:rsid w:val="00CB08EB"/>
    <w:rsid w:val="00CB126E"/>
    <w:rsid w:val="00CB198B"/>
    <w:rsid w:val="00CB1D99"/>
    <w:rsid w:val="00CB4D51"/>
    <w:rsid w:val="00CC54F0"/>
    <w:rsid w:val="00CC6C4C"/>
    <w:rsid w:val="00CD030D"/>
    <w:rsid w:val="00CD0B3D"/>
    <w:rsid w:val="00CD112A"/>
    <w:rsid w:val="00CE1954"/>
    <w:rsid w:val="00CE3583"/>
    <w:rsid w:val="00CE3DAB"/>
    <w:rsid w:val="00CE5D7A"/>
    <w:rsid w:val="00CF3C98"/>
    <w:rsid w:val="00CF484D"/>
    <w:rsid w:val="00CF4E14"/>
    <w:rsid w:val="00CF777B"/>
    <w:rsid w:val="00D00A74"/>
    <w:rsid w:val="00D04815"/>
    <w:rsid w:val="00D0559D"/>
    <w:rsid w:val="00D10D0E"/>
    <w:rsid w:val="00D11478"/>
    <w:rsid w:val="00D14088"/>
    <w:rsid w:val="00D209A0"/>
    <w:rsid w:val="00D240B5"/>
    <w:rsid w:val="00D2565F"/>
    <w:rsid w:val="00D32158"/>
    <w:rsid w:val="00D33D61"/>
    <w:rsid w:val="00D3575A"/>
    <w:rsid w:val="00D36579"/>
    <w:rsid w:val="00D37662"/>
    <w:rsid w:val="00D37767"/>
    <w:rsid w:val="00D37F90"/>
    <w:rsid w:val="00D41D99"/>
    <w:rsid w:val="00D42918"/>
    <w:rsid w:val="00D434C9"/>
    <w:rsid w:val="00D45521"/>
    <w:rsid w:val="00D4670C"/>
    <w:rsid w:val="00D4740E"/>
    <w:rsid w:val="00D476F2"/>
    <w:rsid w:val="00D51098"/>
    <w:rsid w:val="00D51776"/>
    <w:rsid w:val="00D52148"/>
    <w:rsid w:val="00D54E80"/>
    <w:rsid w:val="00D55297"/>
    <w:rsid w:val="00D55B2F"/>
    <w:rsid w:val="00D57A1F"/>
    <w:rsid w:val="00D603A9"/>
    <w:rsid w:val="00D6193E"/>
    <w:rsid w:val="00D62B97"/>
    <w:rsid w:val="00D632A6"/>
    <w:rsid w:val="00D635B1"/>
    <w:rsid w:val="00D67ED3"/>
    <w:rsid w:val="00D701A3"/>
    <w:rsid w:val="00D755B4"/>
    <w:rsid w:val="00D75EF6"/>
    <w:rsid w:val="00D770DE"/>
    <w:rsid w:val="00D80777"/>
    <w:rsid w:val="00D831BF"/>
    <w:rsid w:val="00D850F4"/>
    <w:rsid w:val="00D852D1"/>
    <w:rsid w:val="00D858C2"/>
    <w:rsid w:val="00D85E28"/>
    <w:rsid w:val="00D91274"/>
    <w:rsid w:val="00D9270B"/>
    <w:rsid w:val="00D93E64"/>
    <w:rsid w:val="00D95339"/>
    <w:rsid w:val="00D97693"/>
    <w:rsid w:val="00DA40C7"/>
    <w:rsid w:val="00DA4BFF"/>
    <w:rsid w:val="00DA5AF2"/>
    <w:rsid w:val="00DA7B2B"/>
    <w:rsid w:val="00DB1F95"/>
    <w:rsid w:val="00DB3195"/>
    <w:rsid w:val="00DB6347"/>
    <w:rsid w:val="00DB7B62"/>
    <w:rsid w:val="00DC0A74"/>
    <w:rsid w:val="00DC0DCB"/>
    <w:rsid w:val="00DC37D0"/>
    <w:rsid w:val="00DC4863"/>
    <w:rsid w:val="00DC5FA3"/>
    <w:rsid w:val="00DD1B6A"/>
    <w:rsid w:val="00DD1D1D"/>
    <w:rsid w:val="00DD421D"/>
    <w:rsid w:val="00DD5CF1"/>
    <w:rsid w:val="00DE7852"/>
    <w:rsid w:val="00DF1E20"/>
    <w:rsid w:val="00DF3ECB"/>
    <w:rsid w:val="00DF4E72"/>
    <w:rsid w:val="00DF6155"/>
    <w:rsid w:val="00DF6A71"/>
    <w:rsid w:val="00E049D0"/>
    <w:rsid w:val="00E112EB"/>
    <w:rsid w:val="00E14174"/>
    <w:rsid w:val="00E142C4"/>
    <w:rsid w:val="00E15E21"/>
    <w:rsid w:val="00E17A54"/>
    <w:rsid w:val="00E232ED"/>
    <w:rsid w:val="00E27FE2"/>
    <w:rsid w:val="00E43D5C"/>
    <w:rsid w:val="00E51F77"/>
    <w:rsid w:val="00E57C48"/>
    <w:rsid w:val="00E61253"/>
    <w:rsid w:val="00E61E86"/>
    <w:rsid w:val="00E65BFF"/>
    <w:rsid w:val="00E71216"/>
    <w:rsid w:val="00E718E1"/>
    <w:rsid w:val="00E72AC9"/>
    <w:rsid w:val="00E84F2F"/>
    <w:rsid w:val="00E85825"/>
    <w:rsid w:val="00E90515"/>
    <w:rsid w:val="00E9148A"/>
    <w:rsid w:val="00E9187E"/>
    <w:rsid w:val="00E92556"/>
    <w:rsid w:val="00E96315"/>
    <w:rsid w:val="00E97354"/>
    <w:rsid w:val="00EA16C4"/>
    <w:rsid w:val="00EA64CA"/>
    <w:rsid w:val="00EA6667"/>
    <w:rsid w:val="00EB033C"/>
    <w:rsid w:val="00EB167A"/>
    <w:rsid w:val="00EB195F"/>
    <w:rsid w:val="00EB20CF"/>
    <w:rsid w:val="00EB4D46"/>
    <w:rsid w:val="00EC1FED"/>
    <w:rsid w:val="00EC281F"/>
    <w:rsid w:val="00EC2923"/>
    <w:rsid w:val="00ED1AC2"/>
    <w:rsid w:val="00ED267D"/>
    <w:rsid w:val="00ED2AC2"/>
    <w:rsid w:val="00ED4B44"/>
    <w:rsid w:val="00EE0942"/>
    <w:rsid w:val="00EE29A0"/>
    <w:rsid w:val="00EE3658"/>
    <w:rsid w:val="00EE44D4"/>
    <w:rsid w:val="00EE51F0"/>
    <w:rsid w:val="00EE5779"/>
    <w:rsid w:val="00EE7A7E"/>
    <w:rsid w:val="00EF11A4"/>
    <w:rsid w:val="00EF2B19"/>
    <w:rsid w:val="00EF30E6"/>
    <w:rsid w:val="00F02F6A"/>
    <w:rsid w:val="00F0354F"/>
    <w:rsid w:val="00F039DF"/>
    <w:rsid w:val="00F03B0F"/>
    <w:rsid w:val="00F12CC9"/>
    <w:rsid w:val="00F1414B"/>
    <w:rsid w:val="00F15672"/>
    <w:rsid w:val="00F167BD"/>
    <w:rsid w:val="00F1689C"/>
    <w:rsid w:val="00F2010C"/>
    <w:rsid w:val="00F202B1"/>
    <w:rsid w:val="00F2195B"/>
    <w:rsid w:val="00F26578"/>
    <w:rsid w:val="00F34000"/>
    <w:rsid w:val="00F35924"/>
    <w:rsid w:val="00F376C8"/>
    <w:rsid w:val="00F37985"/>
    <w:rsid w:val="00F407F4"/>
    <w:rsid w:val="00F41555"/>
    <w:rsid w:val="00F4583D"/>
    <w:rsid w:val="00F46D86"/>
    <w:rsid w:val="00F5068D"/>
    <w:rsid w:val="00F5347B"/>
    <w:rsid w:val="00F56BA3"/>
    <w:rsid w:val="00F602F7"/>
    <w:rsid w:val="00F62A93"/>
    <w:rsid w:val="00F64D69"/>
    <w:rsid w:val="00F6545C"/>
    <w:rsid w:val="00F66730"/>
    <w:rsid w:val="00F673D5"/>
    <w:rsid w:val="00F72919"/>
    <w:rsid w:val="00F737F3"/>
    <w:rsid w:val="00F74B9F"/>
    <w:rsid w:val="00F9023B"/>
    <w:rsid w:val="00F921DE"/>
    <w:rsid w:val="00F94896"/>
    <w:rsid w:val="00F97A4A"/>
    <w:rsid w:val="00FA0580"/>
    <w:rsid w:val="00FA0CD8"/>
    <w:rsid w:val="00FA3759"/>
    <w:rsid w:val="00FA6397"/>
    <w:rsid w:val="00FA63AE"/>
    <w:rsid w:val="00FA706E"/>
    <w:rsid w:val="00FA75D1"/>
    <w:rsid w:val="00FB585A"/>
    <w:rsid w:val="00FC2601"/>
    <w:rsid w:val="00FC7565"/>
    <w:rsid w:val="00FC7D13"/>
    <w:rsid w:val="00FD0346"/>
    <w:rsid w:val="00FD0BE4"/>
    <w:rsid w:val="00FD335C"/>
    <w:rsid w:val="00FD475A"/>
    <w:rsid w:val="00FD6C5A"/>
    <w:rsid w:val="00FE2BAF"/>
    <w:rsid w:val="00FE4F33"/>
    <w:rsid w:val="00FF1227"/>
    <w:rsid w:val="00FF3CBB"/>
    <w:rsid w:val="00FF4144"/>
    <w:rsid w:val="00FF49AC"/>
    <w:rsid w:val="00FF7F7E"/>
    <w:rsid w:val="01495598"/>
    <w:rsid w:val="01A900EA"/>
    <w:rsid w:val="01C548F2"/>
    <w:rsid w:val="01D46451"/>
    <w:rsid w:val="02155217"/>
    <w:rsid w:val="021700A1"/>
    <w:rsid w:val="0248361D"/>
    <w:rsid w:val="02663A62"/>
    <w:rsid w:val="02EC1601"/>
    <w:rsid w:val="031D716A"/>
    <w:rsid w:val="03380032"/>
    <w:rsid w:val="036532CF"/>
    <w:rsid w:val="038A2F1F"/>
    <w:rsid w:val="03A16A7C"/>
    <w:rsid w:val="03BA1B25"/>
    <w:rsid w:val="03D96A73"/>
    <w:rsid w:val="03E83CF6"/>
    <w:rsid w:val="041C4B1A"/>
    <w:rsid w:val="04215214"/>
    <w:rsid w:val="04320B80"/>
    <w:rsid w:val="04AA7E29"/>
    <w:rsid w:val="04EC279F"/>
    <w:rsid w:val="05073F9D"/>
    <w:rsid w:val="0525169A"/>
    <w:rsid w:val="05252242"/>
    <w:rsid w:val="05420F17"/>
    <w:rsid w:val="055A65CE"/>
    <w:rsid w:val="05F73537"/>
    <w:rsid w:val="06253F20"/>
    <w:rsid w:val="067C2590"/>
    <w:rsid w:val="068106CC"/>
    <w:rsid w:val="06BB59DE"/>
    <w:rsid w:val="0710608C"/>
    <w:rsid w:val="074A7F24"/>
    <w:rsid w:val="074E7D37"/>
    <w:rsid w:val="0775718B"/>
    <w:rsid w:val="077661BA"/>
    <w:rsid w:val="077A57F0"/>
    <w:rsid w:val="07A3464A"/>
    <w:rsid w:val="07F55484"/>
    <w:rsid w:val="08155ED9"/>
    <w:rsid w:val="08203C15"/>
    <w:rsid w:val="08760B78"/>
    <w:rsid w:val="08995672"/>
    <w:rsid w:val="08AD78FC"/>
    <w:rsid w:val="08AE0F47"/>
    <w:rsid w:val="09081E52"/>
    <w:rsid w:val="0912788E"/>
    <w:rsid w:val="093376A1"/>
    <w:rsid w:val="09477E47"/>
    <w:rsid w:val="097B3F13"/>
    <w:rsid w:val="09922A2D"/>
    <w:rsid w:val="099C5270"/>
    <w:rsid w:val="09F46EEA"/>
    <w:rsid w:val="0A116138"/>
    <w:rsid w:val="0A72498A"/>
    <w:rsid w:val="0A9A4796"/>
    <w:rsid w:val="0B133DF0"/>
    <w:rsid w:val="0B510D30"/>
    <w:rsid w:val="0BBA0435"/>
    <w:rsid w:val="0C0D0678"/>
    <w:rsid w:val="0C49637D"/>
    <w:rsid w:val="0C4B6C2B"/>
    <w:rsid w:val="0C4C4E6E"/>
    <w:rsid w:val="0C6352A3"/>
    <w:rsid w:val="0C8E6EDB"/>
    <w:rsid w:val="0CF22628"/>
    <w:rsid w:val="0DC75687"/>
    <w:rsid w:val="0DE775FA"/>
    <w:rsid w:val="0DFD7C29"/>
    <w:rsid w:val="0E11187B"/>
    <w:rsid w:val="0E7049FD"/>
    <w:rsid w:val="0E877944"/>
    <w:rsid w:val="0F1A7174"/>
    <w:rsid w:val="0F2D3E6C"/>
    <w:rsid w:val="0F557259"/>
    <w:rsid w:val="0F72353A"/>
    <w:rsid w:val="0FB065B3"/>
    <w:rsid w:val="0FD702BD"/>
    <w:rsid w:val="10072096"/>
    <w:rsid w:val="10130130"/>
    <w:rsid w:val="102D03AE"/>
    <w:rsid w:val="104A46F9"/>
    <w:rsid w:val="109D1149"/>
    <w:rsid w:val="10B6125C"/>
    <w:rsid w:val="112A5BD7"/>
    <w:rsid w:val="118971BE"/>
    <w:rsid w:val="11B550F2"/>
    <w:rsid w:val="11B9658E"/>
    <w:rsid w:val="12027F1B"/>
    <w:rsid w:val="121340FB"/>
    <w:rsid w:val="121A37D7"/>
    <w:rsid w:val="124A53BA"/>
    <w:rsid w:val="127455AE"/>
    <w:rsid w:val="127A6C56"/>
    <w:rsid w:val="12C0297F"/>
    <w:rsid w:val="12C40863"/>
    <w:rsid w:val="12F44700"/>
    <w:rsid w:val="133866C1"/>
    <w:rsid w:val="13622BF5"/>
    <w:rsid w:val="139E5800"/>
    <w:rsid w:val="13C977FC"/>
    <w:rsid w:val="13D44C7B"/>
    <w:rsid w:val="13D47419"/>
    <w:rsid w:val="13F83CBC"/>
    <w:rsid w:val="14143683"/>
    <w:rsid w:val="143B6B4D"/>
    <w:rsid w:val="145A5AED"/>
    <w:rsid w:val="14C4059C"/>
    <w:rsid w:val="14F92E75"/>
    <w:rsid w:val="151254C5"/>
    <w:rsid w:val="154E5A21"/>
    <w:rsid w:val="15AE552D"/>
    <w:rsid w:val="15DA1B46"/>
    <w:rsid w:val="15E92793"/>
    <w:rsid w:val="15E97526"/>
    <w:rsid w:val="16225C15"/>
    <w:rsid w:val="16280667"/>
    <w:rsid w:val="16343984"/>
    <w:rsid w:val="163B73DC"/>
    <w:rsid w:val="167C3377"/>
    <w:rsid w:val="16931CC2"/>
    <w:rsid w:val="16A84522"/>
    <w:rsid w:val="170B648F"/>
    <w:rsid w:val="170D7CCD"/>
    <w:rsid w:val="178F6683"/>
    <w:rsid w:val="17BE1B92"/>
    <w:rsid w:val="17C41B84"/>
    <w:rsid w:val="17CD73C1"/>
    <w:rsid w:val="17E9454D"/>
    <w:rsid w:val="18BD17BE"/>
    <w:rsid w:val="18C579C5"/>
    <w:rsid w:val="18C711B7"/>
    <w:rsid w:val="18EE2500"/>
    <w:rsid w:val="19036A9B"/>
    <w:rsid w:val="19134C5A"/>
    <w:rsid w:val="19955944"/>
    <w:rsid w:val="19BA2F93"/>
    <w:rsid w:val="19C32DD3"/>
    <w:rsid w:val="19E47811"/>
    <w:rsid w:val="1A3E2BAB"/>
    <w:rsid w:val="1A407D9B"/>
    <w:rsid w:val="1A4F21E3"/>
    <w:rsid w:val="1A8954C7"/>
    <w:rsid w:val="1ACC4A9A"/>
    <w:rsid w:val="1AD962E1"/>
    <w:rsid w:val="1AE23643"/>
    <w:rsid w:val="1AF51D44"/>
    <w:rsid w:val="1B4674F3"/>
    <w:rsid w:val="1B9F453B"/>
    <w:rsid w:val="1BDD3670"/>
    <w:rsid w:val="1BE275DE"/>
    <w:rsid w:val="1BE51B8C"/>
    <w:rsid w:val="1C063B84"/>
    <w:rsid w:val="1C1D25CF"/>
    <w:rsid w:val="1C2F0753"/>
    <w:rsid w:val="1C5C4C98"/>
    <w:rsid w:val="1C9B1709"/>
    <w:rsid w:val="1CB90142"/>
    <w:rsid w:val="1CC54DD0"/>
    <w:rsid w:val="1CFB44C8"/>
    <w:rsid w:val="1D1D2849"/>
    <w:rsid w:val="1D542C6A"/>
    <w:rsid w:val="1D625EFD"/>
    <w:rsid w:val="1D652E15"/>
    <w:rsid w:val="1DA2159A"/>
    <w:rsid w:val="1DC56041"/>
    <w:rsid w:val="1E0A0B9D"/>
    <w:rsid w:val="1E27144C"/>
    <w:rsid w:val="1E803B64"/>
    <w:rsid w:val="1E842AB1"/>
    <w:rsid w:val="1E930306"/>
    <w:rsid w:val="1ED46108"/>
    <w:rsid w:val="1EF7569D"/>
    <w:rsid w:val="1F4043CA"/>
    <w:rsid w:val="1F8E0C53"/>
    <w:rsid w:val="1FEB2CD2"/>
    <w:rsid w:val="20266879"/>
    <w:rsid w:val="202A0493"/>
    <w:rsid w:val="20403EEA"/>
    <w:rsid w:val="2041701B"/>
    <w:rsid w:val="20690DC6"/>
    <w:rsid w:val="207F77A8"/>
    <w:rsid w:val="209971D9"/>
    <w:rsid w:val="209C2B98"/>
    <w:rsid w:val="20AC41FA"/>
    <w:rsid w:val="20B16883"/>
    <w:rsid w:val="20B5707B"/>
    <w:rsid w:val="20D30397"/>
    <w:rsid w:val="210B4D44"/>
    <w:rsid w:val="211B2B10"/>
    <w:rsid w:val="21250C26"/>
    <w:rsid w:val="21362766"/>
    <w:rsid w:val="214F4AD8"/>
    <w:rsid w:val="2174543E"/>
    <w:rsid w:val="219254F1"/>
    <w:rsid w:val="21AE55B6"/>
    <w:rsid w:val="224073DD"/>
    <w:rsid w:val="225E2640"/>
    <w:rsid w:val="22866F84"/>
    <w:rsid w:val="22CF75CF"/>
    <w:rsid w:val="23041D18"/>
    <w:rsid w:val="23482663"/>
    <w:rsid w:val="237441E1"/>
    <w:rsid w:val="23CA0521"/>
    <w:rsid w:val="23FD364D"/>
    <w:rsid w:val="24035871"/>
    <w:rsid w:val="244F2250"/>
    <w:rsid w:val="24641EBD"/>
    <w:rsid w:val="246D42B9"/>
    <w:rsid w:val="247C6EE6"/>
    <w:rsid w:val="24BC0DD7"/>
    <w:rsid w:val="24D60E2B"/>
    <w:rsid w:val="250273CF"/>
    <w:rsid w:val="25051472"/>
    <w:rsid w:val="250721BC"/>
    <w:rsid w:val="251E7512"/>
    <w:rsid w:val="25324577"/>
    <w:rsid w:val="253714B2"/>
    <w:rsid w:val="253C2E7F"/>
    <w:rsid w:val="25677DE0"/>
    <w:rsid w:val="259051F8"/>
    <w:rsid w:val="25AE00BD"/>
    <w:rsid w:val="25C106CE"/>
    <w:rsid w:val="25CA74F0"/>
    <w:rsid w:val="25D83EC8"/>
    <w:rsid w:val="25DD184A"/>
    <w:rsid w:val="25DF20D8"/>
    <w:rsid w:val="25F266FA"/>
    <w:rsid w:val="26393584"/>
    <w:rsid w:val="263A4CC4"/>
    <w:rsid w:val="264F6037"/>
    <w:rsid w:val="266D2051"/>
    <w:rsid w:val="268B00D9"/>
    <w:rsid w:val="26C71415"/>
    <w:rsid w:val="27166AA9"/>
    <w:rsid w:val="2720091D"/>
    <w:rsid w:val="272F4D31"/>
    <w:rsid w:val="273A2ADE"/>
    <w:rsid w:val="273D4A1C"/>
    <w:rsid w:val="274959E5"/>
    <w:rsid w:val="27571AF8"/>
    <w:rsid w:val="275B2D56"/>
    <w:rsid w:val="27A66CA5"/>
    <w:rsid w:val="27EA64CE"/>
    <w:rsid w:val="27EE43C9"/>
    <w:rsid w:val="27FD4E58"/>
    <w:rsid w:val="282A551A"/>
    <w:rsid w:val="282E46BB"/>
    <w:rsid w:val="28313BDF"/>
    <w:rsid w:val="283F6475"/>
    <w:rsid w:val="28770FB1"/>
    <w:rsid w:val="28843DC4"/>
    <w:rsid w:val="28A936E5"/>
    <w:rsid w:val="290A4FB8"/>
    <w:rsid w:val="291C602B"/>
    <w:rsid w:val="291D4BF4"/>
    <w:rsid w:val="29577531"/>
    <w:rsid w:val="295C60A4"/>
    <w:rsid w:val="297479F0"/>
    <w:rsid w:val="29B72A82"/>
    <w:rsid w:val="29CD7D68"/>
    <w:rsid w:val="29D14243"/>
    <w:rsid w:val="29E46F06"/>
    <w:rsid w:val="2A0B5CB0"/>
    <w:rsid w:val="2A4A3D3F"/>
    <w:rsid w:val="2A846A20"/>
    <w:rsid w:val="2A8C65E9"/>
    <w:rsid w:val="2AD2591C"/>
    <w:rsid w:val="2B1D211F"/>
    <w:rsid w:val="2B373330"/>
    <w:rsid w:val="2B4E7204"/>
    <w:rsid w:val="2B86316A"/>
    <w:rsid w:val="2BA203F6"/>
    <w:rsid w:val="2BA760C6"/>
    <w:rsid w:val="2BC221D8"/>
    <w:rsid w:val="2BDC3C4D"/>
    <w:rsid w:val="2C1055D0"/>
    <w:rsid w:val="2C9856B5"/>
    <w:rsid w:val="2C9967CC"/>
    <w:rsid w:val="2CCA1FB7"/>
    <w:rsid w:val="2D114BFF"/>
    <w:rsid w:val="2D235817"/>
    <w:rsid w:val="2D441CEF"/>
    <w:rsid w:val="2D7D29B4"/>
    <w:rsid w:val="2D7D5877"/>
    <w:rsid w:val="2DA87255"/>
    <w:rsid w:val="2DAB6EF4"/>
    <w:rsid w:val="2DC523FE"/>
    <w:rsid w:val="2DC75A68"/>
    <w:rsid w:val="2DCA6820"/>
    <w:rsid w:val="2DD916FF"/>
    <w:rsid w:val="2DED7B79"/>
    <w:rsid w:val="2E5009A6"/>
    <w:rsid w:val="2EA10832"/>
    <w:rsid w:val="2ECD7284"/>
    <w:rsid w:val="2EED6756"/>
    <w:rsid w:val="2F3B17E8"/>
    <w:rsid w:val="2F6E2F69"/>
    <w:rsid w:val="2F7A7607"/>
    <w:rsid w:val="2FA113F0"/>
    <w:rsid w:val="2FCB4912"/>
    <w:rsid w:val="2FCE6E77"/>
    <w:rsid w:val="2FDC23B7"/>
    <w:rsid w:val="2FEA0E16"/>
    <w:rsid w:val="2FEF458D"/>
    <w:rsid w:val="30450D27"/>
    <w:rsid w:val="304F1454"/>
    <w:rsid w:val="315C2729"/>
    <w:rsid w:val="315F50DE"/>
    <w:rsid w:val="317F772F"/>
    <w:rsid w:val="31AF472B"/>
    <w:rsid w:val="31F23641"/>
    <w:rsid w:val="320E6839"/>
    <w:rsid w:val="32536906"/>
    <w:rsid w:val="32762F10"/>
    <w:rsid w:val="32AF0184"/>
    <w:rsid w:val="330E6DE2"/>
    <w:rsid w:val="331D2F62"/>
    <w:rsid w:val="331F1E28"/>
    <w:rsid w:val="337A7505"/>
    <w:rsid w:val="33927399"/>
    <w:rsid w:val="341C42FE"/>
    <w:rsid w:val="343C3275"/>
    <w:rsid w:val="34446666"/>
    <w:rsid w:val="344E549F"/>
    <w:rsid w:val="34683A01"/>
    <w:rsid w:val="34CB2DDB"/>
    <w:rsid w:val="34D47B4A"/>
    <w:rsid w:val="34E004DC"/>
    <w:rsid w:val="34F050C5"/>
    <w:rsid w:val="35385EFB"/>
    <w:rsid w:val="356A3680"/>
    <w:rsid w:val="356C67F4"/>
    <w:rsid w:val="357B4E8D"/>
    <w:rsid w:val="35837C49"/>
    <w:rsid w:val="35C009D9"/>
    <w:rsid w:val="35C36184"/>
    <w:rsid w:val="35DD4F7C"/>
    <w:rsid w:val="35F05CC3"/>
    <w:rsid w:val="35F301CF"/>
    <w:rsid w:val="35FE0BC8"/>
    <w:rsid w:val="363B76C8"/>
    <w:rsid w:val="36624396"/>
    <w:rsid w:val="36631EA0"/>
    <w:rsid w:val="366B3D33"/>
    <w:rsid w:val="368C47CF"/>
    <w:rsid w:val="36BB390C"/>
    <w:rsid w:val="36CE3351"/>
    <w:rsid w:val="36E768F6"/>
    <w:rsid w:val="36F46ACE"/>
    <w:rsid w:val="36FE1AC2"/>
    <w:rsid w:val="376D3250"/>
    <w:rsid w:val="378C1DA1"/>
    <w:rsid w:val="37A72291"/>
    <w:rsid w:val="37AD56DC"/>
    <w:rsid w:val="37D0695F"/>
    <w:rsid w:val="383859D1"/>
    <w:rsid w:val="383B1171"/>
    <w:rsid w:val="384336B6"/>
    <w:rsid w:val="388329D9"/>
    <w:rsid w:val="38C11A26"/>
    <w:rsid w:val="38F54E5D"/>
    <w:rsid w:val="38FB1320"/>
    <w:rsid w:val="39243F65"/>
    <w:rsid w:val="3932362A"/>
    <w:rsid w:val="39726744"/>
    <w:rsid w:val="397D7D12"/>
    <w:rsid w:val="398F7550"/>
    <w:rsid w:val="399D7955"/>
    <w:rsid w:val="39FC7353"/>
    <w:rsid w:val="3A1E258A"/>
    <w:rsid w:val="3A2C265C"/>
    <w:rsid w:val="3A2D4DD8"/>
    <w:rsid w:val="3A3D66F9"/>
    <w:rsid w:val="3A4D43A6"/>
    <w:rsid w:val="3A9B2984"/>
    <w:rsid w:val="3AB4172E"/>
    <w:rsid w:val="3AC62FBC"/>
    <w:rsid w:val="3B5C68E4"/>
    <w:rsid w:val="3B8453FD"/>
    <w:rsid w:val="3B8C313C"/>
    <w:rsid w:val="3BC21D49"/>
    <w:rsid w:val="3BDD556A"/>
    <w:rsid w:val="3C1824D3"/>
    <w:rsid w:val="3C2A6E15"/>
    <w:rsid w:val="3C312C07"/>
    <w:rsid w:val="3C5A5496"/>
    <w:rsid w:val="3C9C63D8"/>
    <w:rsid w:val="3CAA7E90"/>
    <w:rsid w:val="3CDE4E75"/>
    <w:rsid w:val="3CE9561A"/>
    <w:rsid w:val="3D0A4D49"/>
    <w:rsid w:val="3D1C7B83"/>
    <w:rsid w:val="3D2C64B3"/>
    <w:rsid w:val="3D45138D"/>
    <w:rsid w:val="3D657C1E"/>
    <w:rsid w:val="3D9B076A"/>
    <w:rsid w:val="3DB11B66"/>
    <w:rsid w:val="3DB60312"/>
    <w:rsid w:val="3DF53D96"/>
    <w:rsid w:val="3E525B7B"/>
    <w:rsid w:val="3E900539"/>
    <w:rsid w:val="3EC56858"/>
    <w:rsid w:val="3ECE302F"/>
    <w:rsid w:val="3EDC0186"/>
    <w:rsid w:val="3EE57443"/>
    <w:rsid w:val="3F356BDC"/>
    <w:rsid w:val="3F3B28A0"/>
    <w:rsid w:val="3F425368"/>
    <w:rsid w:val="3F445A23"/>
    <w:rsid w:val="3F5C1FEE"/>
    <w:rsid w:val="3F731854"/>
    <w:rsid w:val="3F793ECB"/>
    <w:rsid w:val="3F8B49F1"/>
    <w:rsid w:val="3FC57246"/>
    <w:rsid w:val="3FF904F1"/>
    <w:rsid w:val="40884D96"/>
    <w:rsid w:val="40B47DF8"/>
    <w:rsid w:val="40B74DBC"/>
    <w:rsid w:val="41174E7C"/>
    <w:rsid w:val="415366BC"/>
    <w:rsid w:val="416C0D54"/>
    <w:rsid w:val="41957DC4"/>
    <w:rsid w:val="41AE0761"/>
    <w:rsid w:val="41E354C3"/>
    <w:rsid w:val="41E4717C"/>
    <w:rsid w:val="41EE5684"/>
    <w:rsid w:val="4252353B"/>
    <w:rsid w:val="42735059"/>
    <w:rsid w:val="427A52C6"/>
    <w:rsid w:val="42AF213A"/>
    <w:rsid w:val="42BF0F7D"/>
    <w:rsid w:val="43615F7B"/>
    <w:rsid w:val="436A5D9F"/>
    <w:rsid w:val="43D57A76"/>
    <w:rsid w:val="43EB3736"/>
    <w:rsid w:val="43F81081"/>
    <w:rsid w:val="44295982"/>
    <w:rsid w:val="44380062"/>
    <w:rsid w:val="4455441A"/>
    <w:rsid w:val="4478158E"/>
    <w:rsid w:val="44981747"/>
    <w:rsid w:val="44A12C06"/>
    <w:rsid w:val="44BB37A4"/>
    <w:rsid w:val="44CE1A5C"/>
    <w:rsid w:val="44D81510"/>
    <w:rsid w:val="44EB0C85"/>
    <w:rsid w:val="45195296"/>
    <w:rsid w:val="45215B5E"/>
    <w:rsid w:val="452662D2"/>
    <w:rsid w:val="45347622"/>
    <w:rsid w:val="45397B02"/>
    <w:rsid w:val="456C5549"/>
    <w:rsid w:val="45736BF5"/>
    <w:rsid w:val="45A74A34"/>
    <w:rsid w:val="45DC008A"/>
    <w:rsid w:val="45FA23E6"/>
    <w:rsid w:val="463255DF"/>
    <w:rsid w:val="466B41D9"/>
    <w:rsid w:val="46761ACA"/>
    <w:rsid w:val="469104C3"/>
    <w:rsid w:val="4750562D"/>
    <w:rsid w:val="476F66AC"/>
    <w:rsid w:val="4783704D"/>
    <w:rsid w:val="479508E7"/>
    <w:rsid w:val="479F752A"/>
    <w:rsid w:val="47BA3E2E"/>
    <w:rsid w:val="47CA73E5"/>
    <w:rsid w:val="47E1653D"/>
    <w:rsid w:val="481975D0"/>
    <w:rsid w:val="48297BD6"/>
    <w:rsid w:val="484444A9"/>
    <w:rsid w:val="48CB504F"/>
    <w:rsid w:val="49176541"/>
    <w:rsid w:val="491B5AC2"/>
    <w:rsid w:val="4921095B"/>
    <w:rsid w:val="494F4883"/>
    <w:rsid w:val="49554C18"/>
    <w:rsid w:val="49594CCF"/>
    <w:rsid w:val="496731C6"/>
    <w:rsid w:val="49BE4B4E"/>
    <w:rsid w:val="49CD452E"/>
    <w:rsid w:val="49E30EA6"/>
    <w:rsid w:val="49E86F1D"/>
    <w:rsid w:val="4A8A6E4A"/>
    <w:rsid w:val="4ABC11CD"/>
    <w:rsid w:val="4B062792"/>
    <w:rsid w:val="4B4C0F4B"/>
    <w:rsid w:val="4B94360C"/>
    <w:rsid w:val="4BDA0D41"/>
    <w:rsid w:val="4C143FC6"/>
    <w:rsid w:val="4C352B63"/>
    <w:rsid w:val="4C543232"/>
    <w:rsid w:val="4C914D9B"/>
    <w:rsid w:val="4C991D0B"/>
    <w:rsid w:val="4CE369F6"/>
    <w:rsid w:val="4D0F5D4F"/>
    <w:rsid w:val="4D273E58"/>
    <w:rsid w:val="4D2B6FC6"/>
    <w:rsid w:val="4D6E220A"/>
    <w:rsid w:val="4D707DDA"/>
    <w:rsid w:val="4D730317"/>
    <w:rsid w:val="4D76161C"/>
    <w:rsid w:val="4D7C38A7"/>
    <w:rsid w:val="4D8A2AE1"/>
    <w:rsid w:val="4DC335C8"/>
    <w:rsid w:val="4DF202F4"/>
    <w:rsid w:val="4E4F6107"/>
    <w:rsid w:val="4E5F5336"/>
    <w:rsid w:val="4E751343"/>
    <w:rsid w:val="4E7B03FB"/>
    <w:rsid w:val="4E9A2E6E"/>
    <w:rsid w:val="4E9B3364"/>
    <w:rsid w:val="4EA17E14"/>
    <w:rsid w:val="4EA30F51"/>
    <w:rsid w:val="4EB509DD"/>
    <w:rsid w:val="4EE507F7"/>
    <w:rsid w:val="4EEC50E4"/>
    <w:rsid w:val="4EF20958"/>
    <w:rsid w:val="4F001C2B"/>
    <w:rsid w:val="4F1467F1"/>
    <w:rsid w:val="4F1B5FD1"/>
    <w:rsid w:val="4F5B09D0"/>
    <w:rsid w:val="4F6A08EA"/>
    <w:rsid w:val="4F776CFC"/>
    <w:rsid w:val="4F9535A9"/>
    <w:rsid w:val="4FD10DB1"/>
    <w:rsid w:val="50424C7E"/>
    <w:rsid w:val="504306DC"/>
    <w:rsid w:val="504E0FB4"/>
    <w:rsid w:val="50544D1C"/>
    <w:rsid w:val="50B21498"/>
    <w:rsid w:val="50BD481F"/>
    <w:rsid w:val="50DD0E6D"/>
    <w:rsid w:val="50E1569E"/>
    <w:rsid w:val="51785888"/>
    <w:rsid w:val="51E25237"/>
    <w:rsid w:val="51EA583F"/>
    <w:rsid w:val="51F570B8"/>
    <w:rsid w:val="52183865"/>
    <w:rsid w:val="52967A67"/>
    <w:rsid w:val="52A4668A"/>
    <w:rsid w:val="52A57731"/>
    <w:rsid w:val="52AA7BE2"/>
    <w:rsid w:val="52CC2ADF"/>
    <w:rsid w:val="52E9119E"/>
    <w:rsid w:val="52EB68B5"/>
    <w:rsid w:val="53086D3E"/>
    <w:rsid w:val="53143C34"/>
    <w:rsid w:val="532276D1"/>
    <w:rsid w:val="53575314"/>
    <w:rsid w:val="5383043C"/>
    <w:rsid w:val="5395353F"/>
    <w:rsid w:val="53FE13C0"/>
    <w:rsid w:val="543A515B"/>
    <w:rsid w:val="544D6615"/>
    <w:rsid w:val="54534864"/>
    <w:rsid w:val="54CC09C4"/>
    <w:rsid w:val="54EA1FE4"/>
    <w:rsid w:val="55284DFA"/>
    <w:rsid w:val="553616CB"/>
    <w:rsid w:val="55410F66"/>
    <w:rsid w:val="555B08F8"/>
    <w:rsid w:val="564C05AA"/>
    <w:rsid w:val="565D4A3D"/>
    <w:rsid w:val="56DE1445"/>
    <w:rsid w:val="57140F24"/>
    <w:rsid w:val="571F550B"/>
    <w:rsid w:val="575C5AAE"/>
    <w:rsid w:val="58171EE3"/>
    <w:rsid w:val="582355F4"/>
    <w:rsid w:val="582A4711"/>
    <w:rsid w:val="58302163"/>
    <w:rsid w:val="58853948"/>
    <w:rsid w:val="588C04F6"/>
    <w:rsid w:val="58B477BD"/>
    <w:rsid w:val="58E35C8A"/>
    <w:rsid w:val="58E40358"/>
    <w:rsid w:val="58E7389E"/>
    <w:rsid w:val="58EC2838"/>
    <w:rsid w:val="59026AB9"/>
    <w:rsid w:val="592A3DF3"/>
    <w:rsid w:val="595E2C44"/>
    <w:rsid w:val="5A1B6263"/>
    <w:rsid w:val="5A3F4DA8"/>
    <w:rsid w:val="5A6B1111"/>
    <w:rsid w:val="5AED5688"/>
    <w:rsid w:val="5AF03F0F"/>
    <w:rsid w:val="5B040976"/>
    <w:rsid w:val="5B38623A"/>
    <w:rsid w:val="5B733457"/>
    <w:rsid w:val="5BEC3E12"/>
    <w:rsid w:val="5BFF0DAA"/>
    <w:rsid w:val="5C3329D2"/>
    <w:rsid w:val="5C48167C"/>
    <w:rsid w:val="5C776D43"/>
    <w:rsid w:val="5C7D79C2"/>
    <w:rsid w:val="5C840AAC"/>
    <w:rsid w:val="5C8B5202"/>
    <w:rsid w:val="5C8E06F9"/>
    <w:rsid w:val="5CA0679D"/>
    <w:rsid w:val="5D1945FF"/>
    <w:rsid w:val="5D45349B"/>
    <w:rsid w:val="5DAD464F"/>
    <w:rsid w:val="5E0611EF"/>
    <w:rsid w:val="5E53691A"/>
    <w:rsid w:val="5E755EF3"/>
    <w:rsid w:val="5EA716C6"/>
    <w:rsid w:val="5EEB1816"/>
    <w:rsid w:val="5EF90AAB"/>
    <w:rsid w:val="5F7204D2"/>
    <w:rsid w:val="5F8B5989"/>
    <w:rsid w:val="5FA51011"/>
    <w:rsid w:val="5FC35449"/>
    <w:rsid w:val="5FE11DD0"/>
    <w:rsid w:val="605C4E09"/>
    <w:rsid w:val="60CD68E3"/>
    <w:rsid w:val="60FB23A1"/>
    <w:rsid w:val="61117AD2"/>
    <w:rsid w:val="615F34A5"/>
    <w:rsid w:val="61732DC9"/>
    <w:rsid w:val="618C21E8"/>
    <w:rsid w:val="618C3540"/>
    <w:rsid w:val="619A19BF"/>
    <w:rsid w:val="62124DAD"/>
    <w:rsid w:val="623F4590"/>
    <w:rsid w:val="624B5985"/>
    <w:rsid w:val="626734E5"/>
    <w:rsid w:val="629209E5"/>
    <w:rsid w:val="629F246B"/>
    <w:rsid w:val="62AB26F8"/>
    <w:rsid w:val="62D42A14"/>
    <w:rsid w:val="634B63DF"/>
    <w:rsid w:val="634B7AA6"/>
    <w:rsid w:val="63637F7B"/>
    <w:rsid w:val="6390645A"/>
    <w:rsid w:val="63BE1DF9"/>
    <w:rsid w:val="64055286"/>
    <w:rsid w:val="640A692C"/>
    <w:rsid w:val="64DC18E4"/>
    <w:rsid w:val="651F0E3B"/>
    <w:rsid w:val="65421675"/>
    <w:rsid w:val="65537F17"/>
    <w:rsid w:val="65601A40"/>
    <w:rsid w:val="656E0FCA"/>
    <w:rsid w:val="657906CD"/>
    <w:rsid w:val="658D74F5"/>
    <w:rsid w:val="65933CB8"/>
    <w:rsid w:val="65C029CC"/>
    <w:rsid w:val="65C367AB"/>
    <w:rsid w:val="65E27CCA"/>
    <w:rsid w:val="660D226D"/>
    <w:rsid w:val="66201458"/>
    <w:rsid w:val="662E5648"/>
    <w:rsid w:val="66685842"/>
    <w:rsid w:val="66723185"/>
    <w:rsid w:val="668E05CB"/>
    <w:rsid w:val="669E2B0F"/>
    <w:rsid w:val="66D66854"/>
    <w:rsid w:val="66E119CD"/>
    <w:rsid w:val="66FE6604"/>
    <w:rsid w:val="67110E75"/>
    <w:rsid w:val="674B525F"/>
    <w:rsid w:val="676F6453"/>
    <w:rsid w:val="6771571F"/>
    <w:rsid w:val="67B51EF3"/>
    <w:rsid w:val="67C36383"/>
    <w:rsid w:val="67E45FAF"/>
    <w:rsid w:val="68166011"/>
    <w:rsid w:val="684531CB"/>
    <w:rsid w:val="68563EA9"/>
    <w:rsid w:val="686C2DF2"/>
    <w:rsid w:val="68822AEB"/>
    <w:rsid w:val="6885118D"/>
    <w:rsid w:val="68AD7679"/>
    <w:rsid w:val="68F30388"/>
    <w:rsid w:val="68F84C30"/>
    <w:rsid w:val="695140DF"/>
    <w:rsid w:val="69526D6B"/>
    <w:rsid w:val="69BF5B70"/>
    <w:rsid w:val="6A036A7A"/>
    <w:rsid w:val="6A086A88"/>
    <w:rsid w:val="6A4C7ED3"/>
    <w:rsid w:val="6A523D2A"/>
    <w:rsid w:val="6A606FAD"/>
    <w:rsid w:val="6A787245"/>
    <w:rsid w:val="6AB719F0"/>
    <w:rsid w:val="6AE05D5B"/>
    <w:rsid w:val="6AEB6FA4"/>
    <w:rsid w:val="6AF3638A"/>
    <w:rsid w:val="6AF8747F"/>
    <w:rsid w:val="6AFD30D6"/>
    <w:rsid w:val="6B275D05"/>
    <w:rsid w:val="6B466EB2"/>
    <w:rsid w:val="6B4D2365"/>
    <w:rsid w:val="6B5B1AAD"/>
    <w:rsid w:val="6BCD69DF"/>
    <w:rsid w:val="6BE1016A"/>
    <w:rsid w:val="6C441379"/>
    <w:rsid w:val="6C47071E"/>
    <w:rsid w:val="6C5C0AEC"/>
    <w:rsid w:val="6C765FC2"/>
    <w:rsid w:val="6C7A6144"/>
    <w:rsid w:val="6C8B5D57"/>
    <w:rsid w:val="6C923438"/>
    <w:rsid w:val="6C964687"/>
    <w:rsid w:val="6C967F59"/>
    <w:rsid w:val="6CBB630C"/>
    <w:rsid w:val="6CCD1AD5"/>
    <w:rsid w:val="6CE944A4"/>
    <w:rsid w:val="6D0F1A44"/>
    <w:rsid w:val="6D335F25"/>
    <w:rsid w:val="6D4B7696"/>
    <w:rsid w:val="6D6A35A5"/>
    <w:rsid w:val="6D771CC5"/>
    <w:rsid w:val="6D8933FA"/>
    <w:rsid w:val="6DA3557B"/>
    <w:rsid w:val="6DB728E8"/>
    <w:rsid w:val="6E0D30B1"/>
    <w:rsid w:val="6E2A23E8"/>
    <w:rsid w:val="6E3A256F"/>
    <w:rsid w:val="6E61555D"/>
    <w:rsid w:val="6E6B7FE9"/>
    <w:rsid w:val="6EAC3720"/>
    <w:rsid w:val="6EC8743B"/>
    <w:rsid w:val="6ECB6C17"/>
    <w:rsid w:val="6EE1713B"/>
    <w:rsid w:val="6F28728D"/>
    <w:rsid w:val="6F3B2CA1"/>
    <w:rsid w:val="6F5957BC"/>
    <w:rsid w:val="6F6D53FC"/>
    <w:rsid w:val="6FAE3F9B"/>
    <w:rsid w:val="700B3ADE"/>
    <w:rsid w:val="702F2C7E"/>
    <w:rsid w:val="70627E04"/>
    <w:rsid w:val="707473C1"/>
    <w:rsid w:val="70793A26"/>
    <w:rsid w:val="70B856AF"/>
    <w:rsid w:val="70C61DCA"/>
    <w:rsid w:val="70C77F47"/>
    <w:rsid w:val="70D82A99"/>
    <w:rsid w:val="70F550CD"/>
    <w:rsid w:val="7136087D"/>
    <w:rsid w:val="718A1C26"/>
    <w:rsid w:val="719A135C"/>
    <w:rsid w:val="71DE3CBF"/>
    <w:rsid w:val="71F15C9C"/>
    <w:rsid w:val="72A16055"/>
    <w:rsid w:val="72A265AC"/>
    <w:rsid w:val="72A5464B"/>
    <w:rsid w:val="72D34877"/>
    <w:rsid w:val="72EC5EE9"/>
    <w:rsid w:val="7327350B"/>
    <w:rsid w:val="739956DD"/>
    <w:rsid w:val="73A3758D"/>
    <w:rsid w:val="73CA441D"/>
    <w:rsid w:val="73D94FC3"/>
    <w:rsid w:val="73E86521"/>
    <w:rsid w:val="73E97A89"/>
    <w:rsid w:val="7419787E"/>
    <w:rsid w:val="743F79A0"/>
    <w:rsid w:val="74524EA0"/>
    <w:rsid w:val="74645A38"/>
    <w:rsid w:val="74661449"/>
    <w:rsid w:val="746A6E2B"/>
    <w:rsid w:val="746B1A02"/>
    <w:rsid w:val="7473392A"/>
    <w:rsid w:val="749919C5"/>
    <w:rsid w:val="74B514F7"/>
    <w:rsid w:val="74B7151F"/>
    <w:rsid w:val="75265E8E"/>
    <w:rsid w:val="757C4D56"/>
    <w:rsid w:val="75E306C5"/>
    <w:rsid w:val="75EC6DF6"/>
    <w:rsid w:val="76377FBB"/>
    <w:rsid w:val="76444217"/>
    <w:rsid w:val="766410EA"/>
    <w:rsid w:val="76670C1D"/>
    <w:rsid w:val="76AC14B7"/>
    <w:rsid w:val="76B26FAE"/>
    <w:rsid w:val="76DC36FB"/>
    <w:rsid w:val="7701454C"/>
    <w:rsid w:val="77187213"/>
    <w:rsid w:val="774835EC"/>
    <w:rsid w:val="775263C3"/>
    <w:rsid w:val="777C053B"/>
    <w:rsid w:val="77BA6ED4"/>
    <w:rsid w:val="77D01FFE"/>
    <w:rsid w:val="780C2406"/>
    <w:rsid w:val="782F5512"/>
    <w:rsid w:val="785B13DC"/>
    <w:rsid w:val="792C7F51"/>
    <w:rsid w:val="793E36F5"/>
    <w:rsid w:val="795229FF"/>
    <w:rsid w:val="795F5B6A"/>
    <w:rsid w:val="797276A4"/>
    <w:rsid w:val="79A309F2"/>
    <w:rsid w:val="79C37020"/>
    <w:rsid w:val="7A086724"/>
    <w:rsid w:val="7A1025C2"/>
    <w:rsid w:val="7A2F2FD1"/>
    <w:rsid w:val="7A462D96"/>
    <w:rsid w:val="7A7259D9"/>
    <w:rsid w:val="7A9C4A6E"/>
    <w:rsid w:val="7ACA6002"/>
    <w:rsid w:val="7B4A5B55"/>
    <w:rsid w:val="7B4B3800"/>
    <w:rsid w:val="7B9B3A6D"/>
    <w:rsid w:val="7BD378B1"/>
    <w:rsid w:val="7C0122C6"/>
    <w:rsid w:val="7C0A7FC8"/>
    <w:rsid w:val="7C297229"/>
    <w:rsid w:val="7C387816"/>
    <w:rsid w:val="7C71399C"/>
    <w:rsid w:val="7CE30918"/>
    <w:rsid w:val="7D3F7DDC"/>
    <w:rsid w:val="7D407D39"/>
    <w:rsid w:val="7D8D6053"/>
    <w:rsid w:val="7DA91B6E"/>
    <w:rsid w:val="7DD55906"/>
    <w:rsid w:val="7E590671"/>
    <w:rsid w:val="7EC20EC9"/>
    <w:rsid w:val="7EE169D4"/>
    <w:rsid w:val="7EFF3550"/>
    <w:rsid w:val="7F3054E9"/>
    <w:rsid w:val="7F3D1A3E"/>
    <w:rsid w:val="7F537748"/>
    <w:rsid w:val="7F56502F"/>
    <w:rsid w:val="7F5B42F1"/>
    <w:rsid w:val="7F660632"/>
    <w:rsid w:val="7FEA2644"/>
    <w:rsid w:val="7FFC5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uiPriority="99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qFormat="1" w:unhideWhenUsed="0" w:uiPriority="0" w:semiHidden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0" w:semiHidden="0" w:name="List Bullet"/>
    <w:lsdException w:qFormat="1" w:unhideWhenUsed="0" w:uiPriority="0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lang w:val="en-US" w:eastAsia="zh-CN" w:bidi="ar-SA"/>
    </w:rPr>
  </w:style>
  <w:style w:type="paragraph" w:styleId="2">
    <w:name w:val="heading 4"/>
    <w:basedOn w:val="1"/>
    <w:next w:val="1"/>
    <w:link w:val="263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3">
    <w:name w:val="heading 6"/>
    <w:basedOn w:val="1"/>
    <w:next w:val="1"/>
    <w:qFormat/>
    <w:uiPriority w:val="0"/>
    <w:pPr>
      <w:numPr>
        <w:ilvl w:val="5"/>
        <w:numId w:val="1"/>
      </w:numPr>
      <w:tabs>
        <w:tab w:val="left" w:pos="720"/>
      </w:tabs>
      <w:spacing w:before="240" w:after="60"/>
      <w:outlineLvl w:val="5"/>
    </w:pPr>
    <w:rPr>
      <w:i/>
      <w:sz w:val="20"/>
    </w:rPr>
  </w:style>
  <w:style w:type="paragraph" w:styleId="4">
    <w:name w:val="heading 7"/>
    <w:basedOn w:val="1"/>
    <w:next w:val="1"/>
    <w:qFormat/>
    <w:uiPriority w:val="0"/>
    <w:pPr>
      <w:numPr>
        <w:ilvl w:val="6"/>
        <w:numId w:val="2"/>
      </w:numPr>
      <w:tabs>
        <w:tab w:val="left" w:pos="357"/>
      </w:tabs>
      <w:spacing w:before="240" w:after="60"/>
      <w:outlineLvl w:val="6"/>
    </w:pPr>
    <w:rPr>
      <w:sz w:val="20"/>
    </w:rPr>
  </w:style>
  <w:style w:type="paragraph" w:styleId="5">
    <w:name w:val="heading 8"/>
    <w:basedOn w:val="1"/>
    <w:next w:val="1"/>
    <w:qFormat/>
    <w:uiPriority w:val="0"/>
    <w:pPr>
      <w:numPr>
        <w:ilvl w:val="7"/>
        <w:numId w:val="3"/>
      </w:numPr>
      <w:tabs>
        <w:tab w:val="left" w:pos="357"/>
      </w:tabs>
      <w:spacing w:before="240" w:after="60"/>
      <w:outlineLvl w:val="7"/>
    </w:pPr>
    <w:rPr>
      <w:i/>
      <w:sz w:val="20"/>
    </w:rPr>
  </w:style>
  <w:style w:type="paragraph" w:styleId="6">
    <w:name w:val="heading 9"/>
    <w:basedOn w:val="1"/>
    <w:next w:val="1"/>
    <w:qFormat/>
    <w:uiPriority w:val="0"/>
    <w:pPr>
      <w:numPr>
        <w:ilvl w:val="8"/>
        <w:numId w:val="4"/>
      </w:numPr>
      <w:tabs>
        <w:tab w:val="left" w:pos="357"/>
      </w:tabs>
      <w:spacing w:before="240" w:after="60"/>
      <w:outlineLvl w:val="8"/>
    </w:pPr>
    <w:rPr>
      <w:b/>
      <w:i/>
      <w:sz w:val="18"/>
    </w:rPr>
  </w:style>
  <w:style w:type="character" w:default="1" w:styleId="34">
    <w:name w:val="Default Paragraph Font"/>
    <w:semiHidden/>
    <w:unhideWhenUsed/>
    <w:qFormat/>
    <w:uiPriority w:val="1"/>
  </w:style>
  <w:style w:type="table" w:default="1" w:styleId="3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qFormat/>
    <w:uiPriority w:val="39"/>
    <w:pPr>
      <w:ind w:left="1320"/>
    </w:pPr>
  </w:style>
  <w:style w:type="paragraph" w:styleId="8">
    <w:name w:val="List Bullet 4"/>
    <w:basedOn w:val="1"/>
    <w:qFormat/>
    <w:uiPriority w:val="0"/>
    <w:pPr>
      <w:numPr>
        <w:ilvl w:val="0"/>
        <w:numId w:val="5"/>
      </w:numPr>
    </w:pPr>
  </w:style>
  <w:style w:type="paragraph" w:styleId="9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10">
    <w:name w:val="caption"/>
    <w:basedOn w:val="1"/>
    <w:next w:val="1"/>
    <w:qFormat/>
    <w:uiPriority w:val="0"/>
    <w:rPr>
      <w:b/>
      <w:bCs/>
      <w:sz w:val="20"/>
    </w:rPr>
  </w:style>
  <w:style w:type="paragraph" w:styleId="11">
    <w:name w:val="List Bullet"/>
    <w:basedOn w:val="1"/>
    <w:qFormat/>
    <w:uiPriority w:val="0"/>
    <w:pPr>
      <w:numPr>
        <w:ilvl w:val="0"/>
        <w:numId w:val="7"/>
      </w:numPr>
    </w:pPr>
  </w:style>
  <w:style w:type="paragraph" w:styleId="12">
    <w:name w:val="Document Map"/>
    <w:basedOn w:val="1"/>
    <w:link w:val="258"/>
    <w:unhideWhenUsed/>
    <w:qFormat/>
    <w:uiPriority w:val="99"/>
    <w:rPr>
      <w:rFonts w:ascii="宋体"/>
      <w:sz w:val="18"/>
      <w:szCs w:val="18"/>
    </w:rPr>
  </w:style>
  <w:style w:type="paragraph" w:styleId="13">
    <w:name w:val="annotation text"/>
    <w:basedOn w:val="1"/>
    <w:link w:val="259"/>
    <w:qFormat/>
    <w:uiPriority w:val="0"/>
    <w:pPr>
      <w:spacing w:after="120"/>
    </w:pPr>
    <w:rPr>
      <w:sz w:val="20"/>
    </w:rPr>
  </w:style>
  <w:style w:type="paragraph" w:styleId="14">
    <w:name w:val="List Bullet 3"/>
    <w:basedOn w:val="1"/>
    <w:qFormat/>
    <w:uiPriority w:val="0"/>
    <w:pPr>
      <w:numPr>
        <w:ilvl w:val="0"/>
        <w:numId w:val="8"/>
      </w:numPr>
    </w:pPr>
  </w:style>
  <w:style w:type="paragraph" w:styleId="15">
    <w:name w:val="Body Text"/>
    <w:basedOn w:val="1"/>
    <w:qFormat/>
    <w:uiPriority w:val="0"/>
    <w:pPr>
      <w:tabs>
        <w:tab w:val="left" w:pos="1134"/>
        <w:tab w:val="left" w:pos="2268"/>
        <w:tab w:val="left" w:pos="3402"/>
        <w:tab w:val="left" w:pos="4536"/>
        <w:tab w:val="left" w:pos="5670"/>
        <w:tab w:val="left" w:pos="6804"/>
        <w:tab w:val="left" w:pos="7938"/>
        <w:tab w:val="left" w:pos="9072"/>
        <w:tab w:val="left" w:pos="10206"/>
        <w:tab w:val="left" w:pos="11340"/>
        <w:tab w:val="left" w:pos="12474"/>
        <w:tab w:val="left" w:pos="13608"/>
        <w:tab w:val="left" w:pos="14742"/>
      </w:tabs>
    </w:pPr>
    <w:rPr>
      <w:rFonts w:ascii="Arial" w:hAnsi="Arial"/>
      <w:sz w:val="20"/>
      <w:lang w:eastAsia="en-US"/>
    </w:rPr>
  </w:style>
  <w:style w:type="paragraph" w:styleId="16">
    <w:name w:val="List Bullet 2"/>
    <w:basedOn w:val="1"/>
    <w:qFormat/>
    <w:uiPriority w:val="0"/>
    <w:pPr>
      <w:numPr>
        <w:ilvl w:val="0"/>
        <w:numId w:val="9"/>
      </w:numPr>
    </w:pPr>
  </w:style>
  <w:style w:type="paragraph" w:styleId="17">
    <w:name w:val="toc 5"/>
    <w:basedOn w:val="1"/>
    <w:next w:val="1"/>
    <w:qFormat/>
    <w:uiPriority w:val="39"/>
    <w:pPr>
      <w:ind w:left="880"/>
    </w:pPr>
  </w:style>
  <w:style w:type="paragraph" w:styleId="18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9">
    <w:name w:val="List Bullet 5"/>
    <w:basedOn w:val="1"/>
    <w:qFormat/>
    <w:uiPriority w:val="0"/>
    <w:pPr>
      <w:numPr>
        <w:ilvl w:val="0"/>
        <w:numId w:val="10"/>
      </w:numPr>
    </w:pPr>
  </w:style>
  <w:style w:type="paragraph" w:styleId="20">
    <w:name w:val="toc 8"/>
    <w:basedOn w:val="1"/>
    <w:next w:val="1"/>
    <w:qFormat/>
    <w:uiPriority w:val="39"/>
    <w:pPr>
      <w:ind w:left="1540"/>
    </w:pPr>
  </w:style>
  <w:style w:type="paragraph" w:styleId="21">
    <w:name w:val="endnote text"/>
    <w:basedOn w:val="1"/>
    <w:qFormat/>
    <w:uiPriority w:val="0"/>
    <w:rPr>
      <w:sz w:val="20"/>
    </w:rPr>
  </w:style>
  <w:style w:type="paragraph" w:styleId="22">
    <w:name w:val="Balloon Text"/>
    <w:basedOn w:val="1"/>
    <w:link w:val="40"/>
    <w:qFormat/>
    <w:uiPriority w:val="0"/>
    <w:rPr>
      <w:rFonts w:ascii="Tahoma" w:hAnsi="Tahoma" w:cs="Tahoma"/>
      <w:sz w:val="16"/>
      <w:szCs w:val="16"/>
    </w:rPr>
  </w:style>
  <w:style w:type="paragraph" w:styleId="23">
    <w:name w:val="footer"/>
    <w:basedOn w:val="1"/>
    <w:link w:val="257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24">
    <w:name w:val="header"/>
    <w:basedOn w:val="1"/>
    <w:link w:val="25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5">
    <w:name w:val="toc 1"/>
    <w:basedOn w:val="1"/>
    <w:next w:val="1"/>
    <w:unhideWhenUsed/>
    <w:qFormat/>
    <w:uiPriority w:val="39"/>
  </w:style>
  <w:style w:type="paragraph" w:styleId="26">
    <w:name w:val="toc 4"/>
    <w:basedOn w:val="1"/>
    <w:next w:val="1"/>
    <w:qFormat/>
    <w:uiPriority w:val="39"/>
    <w:pPr>
      <w:ind w:left="660"/>
    </w:pPr>
  </w:style>
  <w:style w:type="paragraph" w:styleId="27">
    <w:name w:val="Subtitle"/>
    <w:basedOn w:val="1"/>
    <w:qFormat/>
    <w:uiPriority w:val="0"/>
    <w:pPr>
      <w:spacing w:after="60"/>
      <w:jc w:val="center"/>
      <w:outlineLvl w:val="1"/>
    </w:pPr>
    <w:rPr>
      <w:rFonts w:ascii="Arial" w:hAnsi="Arial" w:cs="Arial"/>
      <w:szCs w:val="24"/>
    </w:rPr>
  </w:style>
  <w:style w:type="paragraph" w:styleId="28">
    <w:name w:val="footnote text"/>
    <w:basedOn w:val="1"/>
    <w:qFormat/>
    <w:uiPriority w:val="0"/>
    <w:rPr>
      <w:sz w:val="20"/>
    </w:rPr>
  </w:style>
  <w:style w:type="paragraph" w:styleId="29">
    <w:name w:val="toc 6"/>
    <w:basedOn w:val="1"/>
    <w:next w:val="1"/>
    <w:qFormat/>
    <w:uiPriority w:val="39"/>
    <w:pPr>
      <w:ind w:left="1100"/>
    </w:pPr>
  </w:style>
  <w:style w:type="paragraph" w:styleId="30">
    <w:name w:val="toc 2"/>
    <w:basedOn w:val="1"/>
    <w:next w:val="1"/>
    <w:unhideWhenUsed/>
    <w:qFormat/>
    <w:uiPriority w:val="39"/>
    <w:pPr>
      <w:ind w:left="420" w:leftChars="200"/>
    </w:pPr>
  </w:style>
  <w:style w:type="paragraph" w:styleId="31">
    <w:name w:val="toc 9"/>
    <w:basedOn w:val="1"/>
    <w:next w:val="1"/>
    <w:qFormat/>
    <w:uiPriority w:val="39"/>
    <w:pPr>
      <w:ind w:left="1760"/>
    </w:pPr>
  </w:style>
  <w:style w:type="paragraph" w:styleId="32">
    <w:name w:val="Normal (Web)"/>
    <w:basedOn w:val="1"/>
    <w:semiHidden/>
    <w:unhideWhenUsed/>
    <w:qFormat/>
    <w:uiPriority w:val="99"/>
  </w:style>
  <w:style w:type="paragraph" w:styleId="33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styleId="35">
    <w:name w:val="FollowedHyperlink"/>
    <w:qFormat/>
    <w:uiPriority w:val="0"/>
    <w:rPr>
      <w:color w:val="800080"/>
      <w:u w:val="single"/>
    </w:rPr>
  </w:style>
  <w:style w:type="character" w:styleId="36">
    <w:name w:val="Emphasis"/>
    <w:qFormat/>
    <w:uiPriority w:val="0"/>
    <w:rPr>
      <w:i/>
      <w:iCs/>
    </w:rPr>
  </w:style>
  <w:style w:type="character" w:styleId="37">
    <w:name w:val="Hyperlink"/>
    <w:qFormat/>
    <w:uiPriority w:val="99"/>
    <w:rPr>
      <w:color w:val="0000FF"/>
      <w:u w:val="single"/>
    </w:rPr>
  </w:style>
  <w:style w:type="character" w:styleId="38">
    <w:name w:val="annotation reference"/>
    <w:basedOn w:val="34"/>
    <w:unhideWhenUsed/>
    <w:qFormat/>
    <w:uiPriority w:val="99"/>
    <w:rPr>
      <w:sz w:val="21"/>
      <w:szCs w:val="21"/>
    </w:rPr>
  </w:style>
  <w:style w:type="character" w:customStyle="1" w:styleId="40">
    <w:name w:val="批注框文本 字符"/>
    <w:link w:val="22"/>
    <w:semiHidden/>
    <w:qFormat/>
    <w:uiPriority w:val="0"/>
    <w:rPr>
      <w:rFonts w:ascii="Tahoma" w:hAnsi="Tahoma" w:cs="Tahoma"/>
      <w:sz w:val="16"/>
      <w:szCs w:val="16"/>
    </w:rPr>
  </w:style>
  <w:style w:type="paragraph" w:customStyle="1" w:styleId="41">
    <w:name w:val="标题 11"/>
    <w:next w:val="42"/>
    <w:qFormat/>
    <w:uiPriority w:val="0"/>
    <w:pPr>
      <w:numPr>
        <w:ilvl w:val="0"/>
        <w:numId w:val="11"/>
      </w:numPr>
      <w:spacing w:before="240" w:after="60"/>
      <w:outlineLvl w:val="0"/>
    </w:pPr>
    <w:rPr>
      <w:rFonts w:ascii="Arial" w:hAnsi="Arial" w:eastAsia="宋体" w:cs="Times New Roman"/>
      <w:b/>
      <w:kern w:val="28"/>
      <w:sz w:val="26"/>
      <w:lang w:val="en-US" w:eastAsia="zh-CN" w:bidi="ar-SA"/>
    </w:rPr>
  </w:style>
  <w:style w:type="paragraph" w:customStyle="1" w:styleId="42">
    <w:name w:val="hidden text"/>
    <w:basedOn w:val="1"/>
    <w:next w:val="1"/>
    <w:qFormat/>
    <w:uiPriority w:val="0"/>
    <w:rPr>
      <w:rFonts w:ascii="宋体" w:hAnsi="宋体"/>
      <w:snapToGrid w:val="0"/>
      <w:sz w:val="21"/>
      <w:szCs w:val="21"/>
    </w:rPr>
  </w:style>
  <w:style w:type="paragraph" w:customStyle="1" w:styleId="43">
    <w:name w:val="标题 21"/>
    <w:next w:val="42"/>
    <w:qFormat/>
    <w:uiPriority w:val="0"/>
    <w:pPr>
      <w:numPr>
        <w:ilvl w:val="1"/>
        <w:numId w:val="12"/>
      </w:numPr>
      <w:spacing w:before="240" w:after="60"/>
      <w:outlineLvl w:val="1"/>
    </w:pPr>
    <w:rPr>
      <w:rFonts w:ascii="Arial" w:hAnsi="Arial" w:eastAsia="宋体" w:cs="Times New Roman"/>
      <w:b/>
      <w:sz w:val="24"/>
      <w:lang w:val="en-US" w:eastAsia="zh-CN" w:bidi="ar-SA"/>
    </w:rPr>
  </w:style>
  <w:style w:type="paragraph" w:customStyle="1" w:styleId="44">
    <w:name w:val="标题 31"/>
    <w:next w:val="42"/>
    <w:qFormat/>
    <w:uiPriority w:val="0"/>
    <w:pPr>
      <w:numPr>
        <w:ilvl w:val="2"/>
        <w:numId w:val="12"/>
      </w:numPr>
      <w:tabs>
        <w:tab w:val="left" w:pos="851"/>
      </w:tabs>
      <w:spacing w:before="240" w:after="60"/>
      <w:outlineLvl w:val="2"/>
    </w:pPr>
    <w:rPr>
      <w:rFonts w:ascii="Arial" w:hAnsi="Arial" w:eastAsia="宋体" w:cs="Arial"/>
      <w:b/>
      <w:sz w:val="24"/>
      <w:szCs w:val="24"/>
      <w:lang w:val="en-US" w:eastAsia="zh-CN" w:bidi="ar-SA"/>
    </w:rPr>
  </w:style>
  <w:style w:type="paragraph" w:customStyle="1" w:styleId="45">
    <w:name w:val="标题 41"/>
    <w:next w:val="42"/>
    <w:link w:val="261"/>
    <w:qFormat/>
    <w:uiPriority w:val="0"/>
    <w:pPr>
      <w:widowControl w:val="0"/>
      <w:numPr>
        <w:ilvl w:val="3"/>
        <w:numId w:val="12"/>
      </w:numPr>
      <w:tabs>
        <w:tab w:val="left" w:pos="1020"/>
      </w:tabs>
      <w:spacing w:before="240" w:after="60"/>
      <w:ind w:right="120" w:rightChars="50"/>
      <w:outlineLvl w:val="3"/>
    </w:pPr>
    <w:rPr>
      <w:rFonts w:ascii="Arial" w:hAnsi="Arial" w:eastAsia="宋体" w:cs="Times New Roman"/>
      <w:b/>
      <w:sz w:val="24"/>
      <w:szCs w:val="24"/>
      <w:lang w:val="en-US" w:eastAsia="zh-CN" w:bidi="ar-SA"/>
    </w:rPr>
  </w:style>
  <w:style w:type="paragraph" w:customStyle="1" w:styleId="46">
    <w:name w:val="标题 51"/>
    <w:basedOn w:val="47"/>
    <w:next w:val="42"/>
    <w:qFormat/>
    <w:uiPriority w:val="0"/>
    <w:pPr>
      <w:numPr>
        <w:ilvl w:val="4"/>
        <w:numId w:val="12"/>
      </w:numPr>
      <w:outlineLvl w:val="4"/>
    </w:pPr>
    <w:rPr>
      <w:rFonts w:ascii="Arial" w:hAnsi="Arial" w:cs="Arial"/>
      <w:b/>
      <w:szCs w:val="21"/>
    </w:rPr>
  </w:style>
  <w:style w:type="paragraph" w:customStyle="1" w:styleId="47">
    <w:name w:val="列出段落1"/>
    <w:basedOn w:val="1"/>
    <w:qFormat/>
    <w:uiPriority w:val="0"/>
    <w:pPr>
      <w:ind w:left="720"/>
      <w:contextualSpacing/>
    </w:pPr>
  </w:style>
  <w:style w:type="paragraph" w:customStyle="1" w:styleId="48">
    <w:name w:val="页眉1"/>
    <w:basedOn w:val="1"/>
    <w:link w:val="253"/>
    <w:qFormat/>
    <w:uiPriority w:val="0"/>
    <w:pPr>
      <w:tabs>
        <w:tab w:val="center" w:pos="4536"/>
        <w:tab w:val="right" w:pos="9072"/>
      </w:tabs>
    </w:pPr>
    <w:rPr>
      <w:sz w:val="28"/>
    </w:rPr>
  </w:style>
  <w:style w:type="paragraph" w:customStyle="1" w:styleId="49">
    <w:name w:val="页脚1"/>
    <w:basedOn w:val="1"/>
    <w:link w:val="247"/>
    <w:qFormat/>
    <w:uiPriority w:val="0"/>
    <w:pPr>
      <w:tabs>
        <w:tab w:val="center" w:pos="4536"/>
        <w:tab w:val="right" w:pos="9072"/>
      </w:tabs>
    </w:pPr>
  </w:style>
  <w:style w:type="paragraph" w:customStyle="1" w:styleId="50">
    <w:name w:val="MLStat"/>
    <w:basedOn w:val="1"/>
    <w:qFormat/>
    <w:uiPriority w:val="0"/>
    <w:pPr>
      <w:spacing w:line="295" w:lineRule="exact"/>
      <w:outlineLvl w:val="0"/>
    </w:pPr>
  </w:style>
  <w:style w:type="paragraph" w:customStyle="1" w:styleId="51">
    <w:name w:val="date_department"/>
    <w:basedOn w:val="1"/>
    <w:qFormat/>
    <w:uiPriority w:val="0"/>
    <w:pPr>
      <w:pBdr>
        <w:top w:val="dashSmallGap" w:color="auto" w:sz="4" w:space="7"/>
      </w:pBdr>
      <w:shd w:val="solid" w:color="FFFFFF" w:fill="FFFFFF"/>
      <w:tabs>
        <w:tab w:val="left" w:pos="1985"/>
      </w:tabs>
    </w:pPr>
  </w:style>
  <w:style w:type="paragraph" w:customStyle="1" w:styleId="52">
    <w:name w:val="headline_titel"/>
    <w:basedOn w:val="1"/>
    <w:qFormat/>
    <w:uiPriority w:val="0"/>
    <w:pPr>
      <w:shd w:val="clear" w:color="FFFFFF" w:fill="auto"/>
    </w:pPr>
    <w:rPr>
      <w:rFonts w:ascii="Arial" w:hAnsi="Arial"/>
      <w:b/>
    </w:rPr>
  </w:style>
  <w:style w:type="paragraph" w:customStyle="1" w:styleId="53">
    <w:name w:val="headline_heading 1"/>
    <w:basedOn w:val="1"/>
    <w:qFormat/>
    <w:uiPriority w:val="0"/>
    <w:pPr>
      <w:ind w:left="142"/>
    </w:pPr>
    <w:rPr>
      <w:sz w:val="15"/>
    </w:rPr>
  </w:style>
  <w:style w:type="paragraph" w:customStyle="1" w:styleId="54">
    <w:name w:val="headline_heading 2"/>
    <w:basedOn w:val="1"/>
    <w:qFormat/>
    <w:uiPriority w:val="0"/>
    <w:pPr>
      <w:ind w:left="142"/>
    </w:pPr>
  </w:style>
  <w:style w:type="paragraph" w:customStyle="1" w:styleId="55">
    <w:name w:val="Titel_Über1"/>
    <w:basedOn w:val="1"/>
    <w:next w:val="1"/>
    <w:qFormat/>
    <w:uiPriority w:val="0"/>
    <w:pPr>
      <w:jc w:val="center"/>
    </w:pPr>
    <w:rPr>
      <w:rFonts w:ascii="Arial" w:hAnsi="Arial"/>
      <w:b/>
      <w:sz w:val="40"/>
    </w:rPr>
  </w:style>
  <w:style w:type="paragraph" w:customStyle="1" w:styleId="56">
    <w:name w:val="Titelblatt_Über2"/>
    <w:basedOn w:val="1"/>
    <w:link w:val="237"/>
    <w:qFormat/>
    <w:uiPriority w:val="0"/>
    <w:pPr>
      <w:keepNext/>
      <w:keepLines/>
      <w:tabs>
        <w:tab w:val="left" w:pos="1985"/>
        <w:tab w:val="left" w:pos="3969"/>
      </w:tabs>
      <w:outlineLvl w:val="0"/>
    </w:pPr>
    <w:rPr>
      <w:b/>
    </w:rPr>
  </w:style>
  <w:style w:type="paragraph" w:customStyle="1" w:styleId="57">
    <w:name w:val="enumeration"/>
    <w:basedOn w:val="1"/>
    <w:qFormat/>
    <w:uiPriority w:val="0"/>
    <w:pPr>
      <w:numPr>
        <w:ilvl w:val="0"/>
        <w:numId w:val="13"/>
      </w:numPr>
    </w:pPr>
  </w:style>
  <w:style w:type="paragraph" w:customStyle="1" w:styleId="58">
    <w:name w:val="Copyright"/>
    <w:basedOn w:val="49"/>
    <w:qFormat/>
    <w:uiPriority w:val="0"/>
    <w:pPr>
      <w:tabs>
        <w:tab w:val="clear" w:pos="4536"/>
        <w:tab w:val="clear" w:pos="9072"/>
      </w:tabs>
    </w:pPr>
    <w:rPr>
      <w:sz w:val="16"/>
    </w:rPr>
  </w:style>
  <w:style w:type="paragraph" w:customStyle="1" w:styleId="59">
    <w:name w:val="contents_heading 1"/>
    <w:basedOn w:val="1"/>
    <w:next w:val="1"/>
    <w:qFormat/>
    <w:uiPriority w:val="0"/>
    <w:pPr>
      <w:pageBreakBefore/>
      <w:spacing w:before="240" w:after="240"/>
    </w:pPr>
    <w:rPr>
      <w:rFonts w:ascii="Arial" w:hAnsi="Arial"/>
      <w:b/>
    </w:rPr>
  </w:style>
  <w:style w:type="paragraph" w:customStyle="1" w:styleId="60">
    <w:name w:val="Copyright_Druck"/>
    <w:basedOn w:val="58"/>
    <w:qFormat/>
    <w:uiPriority w:val="0"/>
    <w:pPr>
      <w:tabs>
        <w:tab w:val="right" w:pos="7484"/>
      </w:tabs>
      <w:jc w:val="right"/>
    </w:pPr>
    <w:rPr>
      <w:sz w:val="14"/>
    </w:rPr>
  </w:style>
  <w:style w:type="paragraph" w:customStyle="1" w:styleId="61">
    <w:name w:val="footer line_page numbers"/>
    <w:basedOn w:val="49"/>
    <w:qFormat/>
    <w:uiPriority w:val="0"/>
    <w:pPr>
      <w:jc w:val="center"/>
    </w:pPr>
    <w:rPr>
      <w:sz w:val="20"/>
    </w:rPr>
  </w:style>
  <w:style w:type="paragraph" w:customStyle="1" w:styleId="62">
    <w:name w:val="headline_document name"/>
    <w:basedOn w:val="53"/>
    <w:qFormat/>
    <w:uiPriority w:val="0"/>
    <w:pPr>
      <w:spacing w:before="5"/>
    </w:pPr>
  </w:style>
  <w:style w:type="paragraph" w:customStyle="1" w:styleId="63">
    <w:name w:val="目录 11"/>
    <w:basedOn w:val="1"/>
    <w:next w:val="1"/>
    <w:qFormat/>
    <w:uiPriority w:val="0"/>
    <w:pPr>
      <w:tabs>
        <w:tab w:val="left" w:pos="400"/>
        <w:tab w:val="right" w:leader="dot" w:pos="9325"/>
      </w:tabs>
      <w:spacing w:before="120" w:after="120" w:line="288" w:lineRule="auto"/>
    </w:pPr>
    <w:rPr>
      <w:b/>
    </w:rPr>
  </w:style>
  <w:style w:type="paragraph" w:customStyle="1" w:styleId="64">
    <w:name w:val="table_heading"/>
    <w:basedOn w:val="63"/>
    <w:qFormat/>
    <w:uiPriority w:val="0"/>
    <w:pPr>
      <w:spacing w:before="80" w:after="80"/>
    </w:pPr>
  </w:style>
  <w:style w:type="paragraph" w:customStyle="1" w:styleId="65">
    <w:name w:val="verborgene Aufzählung"/>
    <w:basedOn w:val="42"/>
    <w:qFormat/>
    <w:uiPriority w:val="0"/>
    <w:pPr>
      <w:tabs>
        <w:tab w:val="left" w:pos="360"/>
      </w:tabs>
      <w:ind w:left="360" w:hanging="360"/>
    </w:pPr>
  </w:style>
  <w:style w:type="paragraph" w:customStyle="1" w:styleId="66">
    <w:name w:val="enumeration 2"/>
    <w:basedOn w:val="1"/>
    <w:qFormat/>
    <w:uiPriority w:val="0"/>
    <w:pPr>
      <w:numPr>
        <w:ilvl w:val="0"/>
        <w:numId w:val="14"/>
      </w:numPr>
    </w:pPr>
  </w:style>
  <w:style w:type="paragraph" w:customStyle="1" w:styleId="67">
    <w:name w:val="目录 21"/>
    <w:basedOn w:val="1"/>
    <w:next w:val="1"/>
    <w:qFormat/>
    <w:uiPriority w:val="0"/>
    <w:pPr>
      <w:ind w:left="220"/>
    </w:pPr>
  </w:style>
  <w:style w:type="paragraph" w:customStyle="1" w:styleId="68">
    <w:name w:val="目录 31"/>
    <w:basedOn w:val="1"/>
    <w:next w:val="1"/>
    <w:qFormat/>
    <w:uiPriority w:val="0"/>
    <w:pPr>
      <w:ind w:left="440"/>
    </w:pPr>
  </w:style>
  <w:style w:type="paragraph" w:customStyle="1" w:styleId="69">
    <w:name w:val="hidden text_enumeration 1"/>
    <w:basedOn w:val="42"/>
    <w:qFormat/>
    <w:uiPriority w:val="0"/>
    <w:pPr>
      <w:tabs>
        <w:tab w:val="left" w:pos="3600"/>
      </w:tabs>
      <w:ind w:left="3600" w:hanging="360"/>
    </w:pPr>
  </w:style>
  <w:style w:type="paragraph" w:customStyle="1" w:styleId="70">
    <w:name w:val="headline_topic"/>
    <w:basedOn w:val="62"/>
    <w:qFormat/>
    <w:uiPriority w:val="0"/>
    <w:pPr>
      <w:spacing w:before="80"/>
      <w:ind w:left="0"/>
    </w:pPr>
  </w:style>
  <w:style w:type="paragraph" w:customStyle="1" w:styleId="71">
    <w:name w:val="headline_department"/>
    <w:basedOn w:val="53"/>
    <w:qFormat/>
    <w:uiPriority w:val="0"/>
    <w:pPr>
      <w:ind w:left="0"/>
    </w:pPr>
  </w:style>
  <w:style w:type="paragraph" w:customStyle="1" w:styleId="72">
    <w:name w:val="headline_heading_department"/>
    <w:basedOn w:val="54"/>
    <w:qFormat/>
    <w:uiPriority w:val="0"/>
    <w:pPr>
      <w:ind w:left="0"/>
    </w:pPr>
  </w:style>
  <w:style w:type="paragraph" w:customStyle="1" w:styleId="73">
    <w:name w:val="table_text"/>
    <w:basedOn w:val="1"/>
    <w:qFormat/>
    <w:uiPriority w:val="0"/>
    <w:pPr>
      <w:spacing w:before="40" w:after="40"/>
    </w:pPr>
  </w:style>
  <w:style w:type="paragraph" w:customStyle="1" w:styleId="74">
    <w:name w:val="hidden text_enumeration 2"/>
    <w:basedOn w:val="69"/>
    <w:qFormat/>
    <w:uiPriority w:val="0"/>
    <w:pPr>
      <w:numPr>
        <w:ilvl w:val="0"/>
        <w:numId w:val="15"/>
      </w:numPr>
      <w:tabs>
        <w:tab w:val="clear" w:pos="3600"/>
      </w:tabs>
    </w:pPr>
  </w:style>
  <w:style w:type="paragraph" w:customStyle="1" w:styleId="75">
    <w:name w:val="Tabellenüberschrift"/>
    <w:basedOn w:val="63"/>
    <w:qFormat/>
    <w:uiPriority w:val="0"/>
    <w:pPr>
      <w:spacing w:before="80" w:after="80"/>
    </w:pPr>
  </w:style>
  <w:style w:type="paragraph" w:customStyle="1" w:styleId="76">
    <w:name w:val="Document Information"/>
    <w:basedOn w:val="1"/>
    <w:qFormat/>
    <w:uiPriority w:val="0"/>
    <w:pPr>
      <w:tabs>
        <w:tab w:val="left" w:pos="2268"/>
        <w:tab w:val="left" w:pos="4536"/>
      </w:tabs>
      <w:spacing w:after="120" w:line="240" w:lineRule="atLeast"/>
      <w:ind w:left="2268" w:hanging="2268"/>
    </w:pPr>
    <w:rPr>
      <w:rFonts w:ascii="Arial" w:hAnsi="Arial"/>
      <w:snapToGrid w:val="0"/>
      <w:color w:val="000000"/>
      <w:sz w:val="20"/>
      <w:lang w:eastAsia="en-US"/>
    </w:rPr>
  </w:style>
  <w:style w:type="paragraph" w:customStyle="1" w:styleId="77">
    <w:name w:val="Archive Information"/>
    <w:basedOn w:val="76"/>
    <w:qFormat/>
    <w:uiPriority w:val="0"/>
    <w:pPr>
      <w:tabs>
        <w:tab w:val="left" w:pos="6804"/>
        <w:tab w:val="clear" w:pos="2268"/>
        <w:tab w:val="clear" w:pos="4536"/>
      </w:tabs>
      <w:ind w:left="4536"/>
    </w:pPr>
    <w:rPr>
      <w:rFonts w:ascii="Helv" w:hAnsi="Helv"/>
      <w:sz w:val="16"/>
    </w:rPr>
  </w:style>
  <w:style w:type="paragraph" w:customStyle="1" w:styleId="78">
    <w:name w:val="Headline_without Numbering"/>
    <w:qFormat/>
    <w:uiPriority w:val="0"/>
    <w:pPr>
      <w:keepNext/>
      <w:tabs>
        <w:tab w:val="left" w:pos="431"/>
      </w:tabs>
      <w:spacing w:before="240" w:after="60"/>
      <w:ind w:left="431" w:hanging="431"/>
    </w:pPr>
    <w:rPr>
      <w:rFonts w:ascii="Arial" w:hAnsi="Arial" w:eastAsia="宋体" w:cs="Times New Roman"/>
      <w:b/>
      <w:kern w:val="28"/>
      <w:sz w:val="26"/>
      <w:lang w:val="en-US" w:eastAsia="zh-CN" w:bidi="ar-SA"/>
    </w:rPr>
  </w:style>
  <w:style w:type="paragraph" w:customStyle="1" w:styleId="79">
    <w:name w:val="verborgener Text"/>
    <w:basedOn w:val="1"/>
    <w:next w:val="1"/>
    <w:qFormat/>
    <w:uiPriority w:val="0"/>
    <w:pPr>
      <w:spacing w:after="120"/>
    </w:pPr>
    <w:rPr>
      <w:i/>
      <w:vanish/>
      <w:color w:val="0000FF"/>
      <w:sz w:val="20"/>
    </w:rPr>
  </w:style>
  <w:style w:type="paragraph" w:customStyle="1" w:styleId="80">
    <w:name w:val="Bildunterschrift"/>
    <w:basedOn w:val="1"/>
    <w:next w:val="1"/>
    <w:qFormat/>
    <w:uiPriority w:val="0"/>
    <w:pPr>
      <w:spacing w:after="240"/>
      <w:jc w:val="center"/>
    </w:pPr>
    <w:rPr>
      <w:b/>
      <w:sz w:val="16"/>
    </w:rPr>
  </w:style>
  <w:style w:type="paragraph" w:customStyle="1" w:styleId="81">
    <w:name w:val="批注主题1"/>
    <w:basedOn w:val="13"/>
    <w:next w:val="13"/>
    <w:qFormat/>
    <w:uiPriority w:val="0"/>
    <w:pPr>
      <w:spacing w:after="0"/>
    </w:pPr>
    <w:rPr>
      <w:b/>
      <w:bCs/>
    </w:rPr>
  </w:style>
  <w:style w:type="paragraph" w:customStyle="1" w:styleId="82">
    <w:name w:val="Formatvorlage Titelblatt_Über2 + Schwarz"/>
    <w:basedOn w:val="56"/>
    <w:link w:val="238"/>
    <w:qFormat/>
    <w:uiPriority w:val="0"/>
    <w:rPr>
      <w:bCs/>
      <w:color w:val="000000"/>
    </w:rPr>
  </w:style>
  <w:style w:type="paragraph" w:customStyle="1" w:styleId="83">
    <w:name w:val="Annotation"/>
    <w:basedOn w:val="1"/>
    <w:next w:val="1"/>
    <w:qFormat/>
    <w:uiPriority w:val="0"/>
    <w:pPr>
      <w:spacing w:after="120"/>
    </w:pPr>
    <w:rPr>
      <w:vanish/>
      <w:color w:val="0000FF"/>
      <w:sz w:val="20"/>
    </w:rPr>
  </w:style>
  <w:style w:type="paragraph" w:customStyle="1" w:styleId="84">
    <w:name w:val="Design_Advantage"/>
    <w:basedOn w:val="1"/>
    <w:qFormat/>
    <w:uiPriority w:val="0"/>
    <w:pPr>
      <w:numPr>
        <w:ilvl w:val="0"/>
        <w:numId w:val="16"/>
      </w:numPr>
      <w:spacing w:after="60"/>
    </w:pPr>
    <w:rPr>
      <w:rFonts w:eastAsia="MS Mincho"/>
      <w:lang w:eastAsia="ja-JP"/>
    </w:rPr>
  </w:style>
  <w:style w:type="paragraph" w:customStyle="1" w:styleId="85">
    <w:name w:val="Design_Disadvantage"/>
    <w:basedOn w:val="1"/>
    <w:qFormat/>
    <w:uiPriority w:val="0"/>
    <w:pPr>
      <w:numPr>
        <w:ilvl w:val="1"/>
        <w:numId w:val="17"/>
      </w:numPr>
      <w:tabs>
        <w:tab w:val="left" w:pos="720"/>
        <w:tab w:val="left" w:pos="2160"/>
      </w:tabs>
      <w:spacing w:after="60"/>
      <w:ind w:left="714" w:hanging="357"/>
    </w:pPr>
    <w:rPr>
      <w:rFonts w:eastAsia="MS Mincho"/>
      <w:lang w:eastAsia="ja-JP"/>
    </w:rPr>
  </w:style>
  <w:style w:type="paragraph" w:customStyle="1" w:styleId="86">
    <w:name w:val="Design_Equal"/>
    <w:basedOn w:val="1"/>
    <w:qFormat/>
    <w:uiPriority w:val="0"/>
    <w:pPr>
      <w:numPr>
        <w:ilvl w:val="2"/>
        <w:numId w:val="17"/>
      </w:numPr>
      <w:spacing w:after="60"/>
    </w:pPr>
    <w:rPr>
      <w:rFonts w:ascii="Bosch Office Sans" w:hAnsi="Bosch Office Sans" w:eastAsia="MS Mincho"/>
      <w:lang w:eastAsia="ja-JP"/>
    </w:rPr>
  </w:style>
  <w:style w:type="paragraph" w:customStyle="1" w:styleId="87">
    <w:name w:val="Design_Question"/>
    <w:basedOn w:val="1"/>
    <w:qFormat/>
    <w:uiPriority w:val="0"/>
    <w:pPr>
      <w:numPr>
        <w:ilvl w:val="3"/>
        <w:numId w:val="17"/>
      </w:numPr>
      <w:tabs>
        <w:tab w:val="left" w:pos="2160"/>
      </w:tabs>
      <w:spacing w:after="60"/>
    </w:pPr>
    <w:rPr>
      <w:rFonts w:ascii="Bosch Office Sans" w:hAnsi="Bosch Office Sans" w:eastAsia="MS Mincho"/>
      <w:lang w:eastAsia="ja-JP"/>
    </w:rPr>
  </w:style>
  <w:style w:type="paragraph" w:customStyle="1" w:styleId="88">
    <w:name w:val="文本块1"/>
    <w:basedOn w:val="1"/>
    <w:qFormat/>
    <w:uiPriority w:val="0"/>
    <w:pPr>
      <w:spacing w:after="120"/>
      <w:ind w:left="1440" w:right="1440"/>
    </w:pPr>
  </w:style>
  <w:style w:type="paragraph" w:customStyle="1" w:styleId="89">
    <w:name w:val="正文文本 21"/>
    <w:basedOn w:val="1"/>
    <w:qFormat/>
    <w:uiPriority w:val="0"/>
    <w:pPr>
      <w:spacing w:after="120" w:line="480" w:lineRule="auto"/>
    </w:pPr>
  </w:style>
  <w:style w:type="paragraph" w:customStyle="1" w:styleId="90">
    <w:name w:val="正文文本 31"/>
    <w:basedOn w:val="1"/>
    <w:qFormat/>
    <w:uiPriority w:val="0"/>
    <w:pPr>
      <w:spacing w:after="120"/>
    </w:pPr>
    <w:rPr>
      <w:sz w:val="16"/>
      <w:szCs w:val="16"/>
    </w:rPr>
  </w:style>
  <w:style w:type="paragraph" w:customStyle="1" w:styleId="91">
    <w:name w:val="正文首行缩进1"/>
    <w:basedOn w:val="15"/>
    <w:qFormat/>
    <w:uiPriority w:val="0"/>
    <w:pPr>
      <w:tabs>
        <w:tab w:val="clear" w:pos="1134"/>
        <w:tab w:val="clear" w:pos="2268"/>
        <w:tab w:val="clear" w:pos="3402"/>
        <w:tab w:val="clear" w:pos="4536"/>
        <w:tab w:val="clear" w:pos="5670"/>
        <w:tab w:val="clear" w:pos="6804"/>
        <w:tab w:val="clear" w:pos="7938"/>
        <w:tab w:val="clear" w:pos="9072"/>
        <w:tab w:val="clear" w:pos="10206"/>
        <w:tab w:val="clear" w:pos="11340"/>
        <w:tab w:val="clear" w:pos="12474"/>
        <w:tab w:val="clear" w:pos="13608"/>
        <w:tab w:val="clear" w:pos="14742"/>
      </w:tabs>
      <w:spacing w:after="120"/>
      <w:ind w:firstLine="210"/>
    </w:pPr>
    <w:rPr>
      <w:rFonts w:ascii="Times New Roman" w:hAnsi="Times New Roman"/>
      <w:sz w:val="24"/>
    </w:rPr>
  </w:style>
  <w:style w:type="paragraph" w:customStyle="1" w:styleId="92">
    <w:name w:val="正文文本缩进1"/>
    <w:basedOn w:val="1"/>
    <w:qFormat/>
    <w:uiPriority w:val="0"/>
    <w:pPr>
      <w:spacing w:after="120"/>
      <w:ind w:left="360"/>
    </w:pPr>
  </w:style>
  <w:style w:type="paragraph" w:customStyle="1" w:styleId="93">
    <w:name w:val="正文首行缩进 21"/>
    <w:basedOn w:val="92"/>
    <w:qFormat/>
    <w:uiPriority w:val="0"/>
    <w:pPr>
      <w:ind w:firstLine="210"/>
    </w:pPr>
  </w:style>
  <w:style w:type="paragraph" w:customStyle="1" w:styleId="94">
    <w:name w:val="正文文本缩进 21"/>
    <w:basedOn w:val="1"/>
    <w:qFormat/>
    <w:uiPriority w:val="0"/>
    <w:pPr>
      <w:spacing w:after="120" w:line="480" w:lineRule="auto"/>
      <w:ind w:left="360"/>
    </w:pPr>
  </w:style>
  <w:style w:type="paragraph" w:customStyle="1" w:styleId="95">
    <w:name w:val="正文文本缩进 31"/>
    <w:basedOn w:val="1"/>
    <w:qFormat/>
    <w:uiPriority w:val="0"/>
    <w:pPr>
      <w:spacing w:after="120"/>
      <w:ind w:left="360"/>
    </w:pPr>
    <w:rPr>
      <w:sz w:val="16"/>
      <w:szCs w:val="16"/>
    </w:rPr>
  </w:style>
  <w:style w:type="paragraph" w:customStyle="1" w:styleId="96">
    <w:name w:val="结束语1"/>
    <w:basedOn w:val="1"/>
    <w:qFormat/>
    <w:uiPriority w:val="0"/>
    <w:pPr>
      <w:ind w:left="4320"/>
    </w:pPr>
  </w:style>
  <w:style w:type="paragraph" w:customStyle="1" w:styleId="97">
    <w:name w:val="日期1"/>
    <w:basedOn w:val="1"/>
    <w:next w:val="1"/>
    <w:qFormat/>
    <w:uiPriority w:val="0"/>
  </w:style>
  <w:style w:type="paragraph" w:customStyle="1" w:styleId="98">
    <w:name w:val="文档结构图1"/>
    <w:basedOn w:val="1"/>
    <w:qFormat/>
    <w:uiPriority w:val="0"/>
    <w:pPr>
      <w:shd w:val="clear" w:color="auto" w:fill="000080"/>
    </w:pPr>
    <w:rPr>
      <w:rFonts w:ascii="Tahoma" w:hAnsi="Tahoma" w:cs="Tahoma"/>
      <w:sz w:val="20"/>
    </w:rPr>
  </w:style>
  <w:style w:type="paragraph" w:customStyle="1" w:styleId="99">
    <w:name w:val="电子邮件签名1"/>
    <w:basedOn w:val="1"/>
    <w:qFormat/>
    <w:uiPriority w:val="0"/>
  </w:style>
  <w:style w:type="paragraph" w:customStyle="1" w:styleId="100">
    <w:name w:val="收信人地址1"/>
    <w:basedOn w:val="1"/>
    <w:qFormat/>
    <w:uiPriority w:val="0"/>
    <w:pPr>
      <w:ind w:left="2880"/>
    </w:pPr>
    <w:rPr>
      <w:rFonts w:ascii="Arial" w:hAnsi="Arial" w:cs="Arial"/>
      <w:szCs w:val="24"/>
    </w:rPr>
  </w:style>
  <w:style w:type="paragraph" w:customStyle="1" w:styleId="101">
    <w:name w:val="寄信人地址1"/>
    <w:basedOn w:val="1"/>
    <w:qFormat/>
    <w:uiPriority w:val="0"/>
    <w:rPr>
      <w:rFonts w:ascii="Arial" w:hAnsi="Arial" w:cs="Arial"/>
      <w:sz w:val="20"/>
    </w:rPr>
  </w:style>
  <w:style w:type="paragraph" w:customStyle="1" w:styleId="102">
    <w:name w:val="HTML 地址1"/>
    <w:basedOn w:val="1"/>
    <w:qFormat/>
    <w:uiPriority w:val="0"/>
    <w:rPr>
      <w:i/>
      <w:iCs/>
    </w:rPr>
  </w:style>
  <w:style w:type="paragraph" w:customStyle="1" w:styleId="103">
    <w:name w:val="HTML 预设格式1"/>
    <w:basedOn w:val="1"/>
    <w:qFormat/>
    <w:uiPriority w:val="0"/>
    <w:rPr>
      <w:rFonts w:ascii="Courier New" w:hAnsi="Courier New" w:cs="Courier New"/>
      <w:sz w:val="20"/>
    </w:rPr>
  </w:style>
  <w:style w:type="paragraph" w:customStyle="1" w:styleId="104">
    <w:name w:val="索引 11"/>
    <w:basedOn w:val="1"/>
    <w:next w:val="1"/>
    <w:qFormat/>
    <w:uiPriority w:val="0"/>
    <w:pPr>
      <w:ind w:left="240" w:hanging="240"/>
    </w:pPr>
  </w:style>
  <w:style w:type="paragraph" w:customStyle="1" w:styleId="105">
    <w:name w:val="索引 21"/>
    <w:basedOn w:val="1"/>
    <w:next w:val="1"/>
    <w:qFormat/>
    <w:uiPriority w:val="0"/>
    <w:pPr>
      <w:ind w:left="480" w:hanging="240"/>
    </w:pPr>
  </w:style>
  <w:style w:type="paragraph" w:customStyle="1" w:styleId="106">
    <w:name w:val="索引 31"/>
    <w:basedOn w:val="1"/>
    <w:next w:val="1"/>
    <w:qFormat/>
    <w:uiPriority w:val="0"/>
    <w:pPr>
      <w:ind w:left="720" w:hanging="240"/>
    </w:pPr>
  </w:style>
  <w:style w:type="paragraph" w:customStyle="1" w:styleId="107">
    <w:name w:val="索引 41"/>
    <w:basedOn w:val="1"/>
    <w:next w:val="1"/>
    <w:qFormat/>
    <w:uiPriority w:val="0"/>
    <w:pPr>
      <w:ind w:left="960" w:hanging="240"/>
    </w:pPr>
  </w:style>
  <w:style w:type="paragraph" w:customStyle="1" w:styleId="108">
    <w:name w:val="索引 51"/>
    <w:basedOn w:val="1"/>
    <w:next w:val="1"/>
    <w:qFormat/>
    <w:uiPriority w:val="0"/>
    <w:pPr>
      <w:ind w:left="1200" w:hanging="240"/>
    </w:pPr>
  </w:style>
  <w:style w:type="paragraph" w:customStyle="1" w:styleId="109">
    <w:name w:val="索引 61"/>
    <w:basedOn w:val="1"/>
    <w:next w:val="1"/>
    <w:qFormat/>
    <w:uiPriority w:val="0"/>
    <w:pPr>
      <w:ind w:left="1440" w:hanging="240"/>
    </w:pPr>
  </w:style>
  <w:style w:type="paragraph" w:customStyle="1" w:styleId="110">
    <w:name w:val="索引 71"/>
    <w:basedOn w:val="1"/>
    <w:next w:val="1"/>
    <w:qFormat/>
    <w:uiPriority w:val="0"/>
    <w:pPr>
      <w:ind w:left="1680" w:hanging="240"/>
    </w:pPr>
  </w:style>
  <w:style w:type="paragraph" w:customStyle="1" w:styleId="111">
    <w:name w:val="索引 81"/>
    <w:basedOn w:val="1"/>
    <w:next w:val="1"/>
    <w:qFormat/>
    <w:uiPriority w:val="0"/>
    <w:pPr>
      <w:ind w:left="1920" w:hanging="240"/>
    </w:pPr>
  </w:style>
  <w:style w:type="paragraph" w:customStyle="1" w:styleId="112">
    <w:name w:val="索引 91"/>
    <w:basedOn w:val="1"/>
    <w:next w:val="1"/>
    <w:qFormat/>
    <w:uiPriority w:val="0"/>
    <w:pPr>
      <w:ind w:left="2160" w:hanging="240"/>
    </w:pPr>
  </w:style>
  <w:style w:type="paragraph" w:customStyle="1" w:styleId="113">
    <w:name w:val="索引标题1"/>
    <w:basedOn w:val="1"/>
    <w:next w:val="104"/>
    <w:qFormat/>
    <w:uiPriority w:val="0"/>
    <w:rPr>
      <w:rFonts w:ascii="Arial" w:hAnsi="Arial" w:cs="Arial"/>
      <w:b/>
      <w:bCs/>
    </w:rPr>
  </w:style>
  <w:style w:type="paragraph" w:customStyle="1" w:styleId="114">
    <w:name w:val="列表1"/>
    <w:basedOn w:val="1"/>
    <w:qFormat/>
    <w:uiPriority w:val="0"/>
    <w:pPr>
      <w:ind w:left="360" w:hanging="360"/>
    </w:pPr>
  </w:style>
  <w:style w:type="paragraph" w:customStyle="1" w:styleId="115">
    <w:name w:val="列表 21"/>
    <w:basedOn w:val="1"/>
    <w:qFormat/>
    <w:uiPriority w:val="0"/>
    <w:pPr>
      <w:ind w:left="720" w:hanging="360"/>
    </w:pPr>
  </w:style>
  <w:style w:type="paragraph" w:customStyle="1" w:styleId="116">
    <w:name w:val="列表 31"/>
    <w:basedOn w:val="1"/>
    <w:qFormat/>
    <w:uiPriority w:val="0"/>
    <w:pPr>
      <w:ind w:left="1080" w:hanging="360"/>
    </w:pPr>
  </w:style>
  <w:style w:type="paragraph" w:customStyle="1" w:styleId="117">
    <w:name w:val="列表 41"/>
    <w:basedOn w:val="1"/>
    <w:qFormat/>
    <w:uiPriority w:val="0"/>
    <w:pPr>
      <w:ind w:left="1440" w:hanging="360"/>
    </w:pPr>
  </w:style>
  <w:style w:type="paragraph" w:customStyle="1" w:styleId="118">
    <w:name w:val="列表 51"/>
    <w:basedOn w:val="1"/>
    <w:qFormat/>
    <w:uiPriority w:val="0"/>
    <w:pPr>
      <w:ind w:left="1800" w:hanging="360"/>
    </w:pPr>
  </w:style>
  <w:style w:type="paragraph" w:customStyle="1" w:styleId="119">
    <w:name w:val="列表接续1"/>
    <w:basedOn w:val="1"/>
    <w:qFormat/>
    <w:uiPriority w:val="0"/>
    <w:pPr>
      <w:spacing w:after="120"/>
      <w:ind w:left="360"/>
    </w:pPr>
  </w:style>
  <w:style w:type="paragraph" w:customStyle="1" w:styleId="120">
    <w:name w:val="列表接续 21"/>
    <w:basedOn w:val="1"/>
    <w:qFormat/>
    <w:uiPriority w:val="0"/>
    <w:pPr>
      <w:spacing w:after="120"/>
      <w:ind w:left="720"/>
    </w:pPr>
  </w:style>
  <w:style w:type="paragraph" w:customStyle="1" w:styleId="121">
    <w:name w:val="列表接续 31"/>
    <w:basedOn w:val="1"/>
    <w:qFormat/>
    <w:uiPriority w:val="0"/>
    <w:pPr>
      <w:spacing w:after="120"/>
      <w:ind w:left="1080"/>
    </w:pPr>
  </w:style>
  <w:style w:type="paragraph" w:customStyle="1" w:styleId="122">
    <w:name w:val="列表接续 41"/>
    <w:basedOn w:val="1"/>
    <w:qFormat/>
    <w:uiPriority w:val="0"/>
    <w:pPr>
      <w:spacing w:after="120"/>
      <w:ind w:left="1440"/>
    </w:pPr>
  </w:style>
  <w:style w:type="paragraph" w:customStyle="1" w:styleId="123">
    <w:name w:val="列表接续 51"/>
    <w:basedOn w:val="1"/>
    <w:qFormat/>
    <w:uiPriority w:val="0"/>
    <w:pPr>
      <w:spacing w:after="120"/>
      <w:ind w:left="1800"/>
    </w:pPr>
  </w:style>
  <w:style w:type="paragraph" w:customStyle="1" w:styleId="124">
    <w:name w:val="列表编号 21"/>
    <w:basedOn w:val="1"/>
    <w:qFormat/>
    <w:uiPriority w:val="0"/>
    <w:pPr>
      <w:numPr>
        <w:ilvl w:val="0"/>
        <w:numId w:val="18"/>
      </w:numPr>
    </w:pPr>
  </w:style>
  <w:style w:type="paragraph" w:customStyle="1" w:styleId="125">
    <w:name w:val="列表编号 31"/>
    <w:basedOn w:val="1"/>
    <w:qFormat/>
    <w:uiPriority w:val="0"/>
    <w:pPr>
      <w:numPr>
        <w:ilvl w:val="0"/>
        <w:numId w:val="19"/>
      </w:numPr>
    </w:pPr>
  </w:style>
  <w:style w:type="paragraph" w:customStyle="1" w:styleId="126">
    <w:name w:val="列表编号 41"/>
    <w:basedOn w:val="1"/>
    <w:qFormat/>
    <w:uiPriority w:val="0"/>
    <w:pPr>
      <w:numPr>
        <w:ilvl w:val="0"/>
        <w:numId w:val="20"/>
      </w:numPr>
    </w:pPr>
  </w:style>
  <w:style w:type="paragraph" w:customStyle="1" w:styleId="127">
    <w:name w:val="列表编号 51"/>
    <w:basedOn w:val="1"/>
    <w:qFormat/>
    <w:uiPriority w:val="0"/>
    <w:pPr>
      <w:numPr>
        <w:ilvl w:val="0"/>
        <w:numId w:val="21"/>
      </w:numPr>
    </w:pPr>
  </w:style>
  <w:style w:type="paragraph" w:customStyle="1" w:styleId="128">
    <w:name w:val="宏文本1"/>
    <w:qFormat/>
    <w:uiPriority w:val="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eastAsia="宋体" w:cs="Courier New"/>
      <w:lang w:val="en-US" w:eastAsia="zh-CN" w:bidi="ar-SA"/>
    </w:rPr>
  </w:style>
  <w:style w:type="paragraph" w:customStyle="1" w:styleId="129">
    <w:name w:val="信息标题1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hanging="1080"/>
    </w:pPr>
    <w:rPr>
      <w:rFonts w:ascii="Arial" w:hAnsi="Arial" w:cs="Arial"/>
      <w:szCs w:val="24"/>
    </w:rPr>
  </w:style>
  <w:style w:type="paragraph" w:customStyle="1" w:styleId="130">
    <w:name w:val="普通(网站)1"/>
    <w:basedOn w:val="1"/>
    <w:qFormat/>
    <w:uiPriority w:val="0"/>
    <w:rPr>
      <w:szCs w:val="24"/>
    </w:rPr>
  </w:style>
  <w:style w:type="paragraph" w:customStyle="1" w:styleId="131">
    <w:name w:val="正文缩进1"/>
    <w:basedOn w:val="1"/>
    <w:qFormat/>
    <w:uiPriority w:val="0"/>
    <w:pPr>
      <w:ind w:left="720"/>
    </w:pPr>
  </w:style>
  <w:style w:type="paragraph" w:customStyle="1" w:styleId="132">
    <w:name w:val="注释标题1"/>
    <w:basedOn w:val="1"/>
    <w:next w:val="1"/>
    <w:qFormat/>
    <w:uiPriority w:val="0"/>
  </w:style>
  <w:style w:type="paragraph" w:customStyle="1" w:styleId="133">
    <w:name w:val="纯文本1"/>
    <w:basedOn w:val="1"/>
    <w:qFormat/>
    <w:uiPriority w:val="0"/>
    <w:rPr>
      <w:rFonts w:ascii="Courier New" w:hAnsi="Courier New" w:cs="Courier New"/>
      <w:sz w:val="20"/>
    </w:rPr>
  </w:style>
  <w:style w:type="paragraph" w:customStyle="1" w:styleId="134">
    <w:name w:val="称呼1"/>
    <w:basedOn w:val="1"/>
    <w:next w:val="1"/>
    <w:qFormat/>
    <w:uiPriority w:val="0"/>
  </w:style>
  <w:style w:type="paragraph" w:customStyle="1" w:styleId="135">
    <w:name w:val="签名1"/>
    <w:basedOn w:val="1"/>
    <w:qFormat/>
    <w:uiPriority w:val="0"/>
    <w:pPr>
      <w:ind w:left="4320"/>
    </w:pPr>
  </w:style>
  <w:style w:type="paragraph" w:customStyle="1" w:styleId="136">
    <w:name w:val="引文目录1"/>
    <w:basedOn w:val="1"/>
    <w:next w:val="1"/>
    <w:qFormat/>
    <w:uiPriority w:val="0"/>
    <w:pPr>
      <w:ind w:left="240" w:hanging="240"/>
    </w:pPr>
  </w:style>
  <w:style w:type="paragraph" w:customStyle="1" w:styleId="137">
    <w:name w:val="图表目录1"/>
    <w:basedOn w:val="1"/>
    <w:next w:val="1"/>
    <w:qFormat/>
    <w:uiPriority w:val="0"/>
  </w:style>
  <w:style w:type="paragraph" w:customStyle="1" w:styleId="138">
    <w:name w:val="引文目录标题1"/>
    <w:basedOn w:val="1"/>
    <w:next w:val="1"/>
    <w:qFormat/>
    <w:uiPriority w:val="0"/>
    <w:pPr>
      <w:spacing w:before="120"/>
    </w:pPr>
    <w:rPr>
      <w:rFonts w:ascii="Arial" w:hAnsi="Arial" w:cs="Arial"/>
      <w:b/>
      <w:bCs/>
      <w:szCs w:val="24"/>
    </w:rPr>
  </w:style>
  <w:style w:type="paragraph" w:customStyle="1" w:styleId="139">
    <w:name w:val="修订1"/>
    <w:qFormat/>
    <w:uiPriority w:val="0"/>
    <w:rPr>
      <w:rFonts w:ascii="Times New Roman" w:hAnsi="Times New Roman" w:eastAsia="宋体" w:cs="Times New Roman"/>
      <w:sz w:val="24"/>
      <w:lang w:val="en-US" w:eastAsia="zh-CN" w:bidi="ar-SA"/>
    </w:rPr>
  </w:style>
  <w:style w:type="paragraph" w:customStyle="1" w:styleId="140">
    <w:name w:val="CMMI表格"/>
    <w:qFormat/>
    <w:uiPriority w:val="0"/>
    <w:pPr>
      <w:spacing w:line="360" w:lineRule="auto"/>
      <w:jc w:val="center"/>
    </w:pPr>
    <w:rPr>
      <w:rFonts w:ascii="Times New Roman" w:hAnsi="Times New Roman" w:eastAsia="宋体" w:cs="Times New Roman"/>
      <w:b/>
      <w:kern w:val="2"/>
      <w:sz w:val="21"/>
      <w:szCs w:val="24"/>
      <w:lang w:val="en-US" w:eastAsia="zh-CN" w:bidi="ar-SA"/>
    </w:rPr>
  </w:style>
  <w:style w:type="paragraph" w:customStyle="1" w:styleId="141">
    <w:name w:val="其他标题"/>
    <w:basedOn w:val="133"/>
    <w:qFormat/>
    <w:uiPriority w:val="0"/>
    <w:pPr>
      <w:widowControl w:val="0"/>
      <w:spacing w:beforeLines="25" w:afterLines="35" w:line="324" w:lineRule="auto"/>
      <w:ind w:left="420" w:firstLine="420"/>
      <w:jc w:val="center"/>
    </w:pPr>
    <w:rPr>
      <w:rFonts w:ascii="宋体"/>
      <w:b/>
      <w:kern w:val="2"/>
      <w:sz w:val="30"/>
      <w:szCs w:val="21"/>
    </w:rPr>
  </w:style>
  <w:style w:type="paragraph" w:customStyle="1" w:styleId="142">
    <w:name w:val="CMMI 表格内容"/>
    <w:qFormat/>
    <w:uiPriority w:val="0"/>
    <w:pPr>
      <w:spacing w:line="360" w:lineRule="auto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143">
    <w:name w:val="infoblue"/>
    <w:basedOn w:val="1"/>
    <w:qFormat/>
    <w:uiPriority w:val="0"/>
    <w:pPr>
      <w:spacing w:after="120" w:line="240" w:lineRule="atLeast"/>
    </w:pPr>
    <w:rPr>
      <w:rFonts w:ascii="Arial" w:hAnsi="Arial"/>
      <w:i/>
      <w:iCs/>
      <w:color w:val="0000FF"/>
      <w:sz w:val="20"/>
    </w:rPr>
  </w:style>
  <w:style w:type="paragraph" w:customStyle="1" w:styleId="144">
    <w:name w:val="Kotei一级标题"/>
    <w:basedOn w:val="145"/>
    <w:link w:val="248"/>
    <w:qFormat/>
    <w:uiPriority w:val="0"/>
    <w:pPr>
      <w:numPr>
        <w:ilvl w:val="0"/>
        <w:numId w:val="22"/>
      </w:numPr>
      <w:tabs>
        <w:tab w:val="left" w:pos="360"/>
      </w:tabs>
      <w:ind w:left="357" w:hanging="357"/>
      <w:outlineLvl w:val="0"/>
    </w:pPr>
    <w:rPr>
      <w:b/>
      <w:sz w:val="28"/>
      <w:szCs w:val="28"/>
    </w:rPr>
  </w:style>
  <w:style w:type="paragraph" w:customStyle="1" w:styleId="145">
    <w:name w:val="Kotei正文"/>
    <w:basedOn w:val="1"/>
    <w:link w:val="245"/>
    <w:qFormat/>
    <w:uiPriority w:val="0"/>
    <w:pPr>
      <w:widowControl w:val="0"/>
    </w:pPr>
    <w:rPr>
      <w:kern w:val="2"/>
      <w:szCs w:val="21"/>
    </w:rPr>
  </w:style>
  <w:style w:type="paragraph" w:customStyle="1" w:styleId="146">
    <w:name w:val="Kotei二级标题"/>
    <w:basedOn w:val="145"/>
    <w:link w:val="249"/>
    <w:qFormat/>
    <w:uiPriority w:val="0"/>
    <w:pPr>
      <w:numPr>
        <w:ilvl w:val="1"/>
        <w:numId w:val="22"/>
      </w:numPr>
      <w:outlineLvl w:val="1"/>
    </w:pPr>
    <w:rPr>
      <w:b/>
      <w:szCs w:val="24"/>
    </w:rPr>
  </w:style>
  <w:style w:type="paragraph" w:customStyle="1" w:styleId="147">
    <w:name w:val="Kotei文档名"/>
    <w:basedOn w:val="145"/>
    <w:next w:val="1"/>
    <w:qFormat/>
    <w:uiPriority w:val="0"/>
    <w:pPr>
      <w:jc w:val="center"/>
    </w:pPr>
    <w:rPr>
      <w:rFonts w:eastAsia="黑体"/>
      <w:b/>
      <w:sz w:val="44"/>
      <w:szCs w:val="44"/>
    </w:rPr>
  </w:style>
  <w:style w:type="paragraph" w:customStyle="1" w:styleId="148">
    <w:name w:val="Kotei目录标题"/>
    <w:basedOn w:val="145"/>
    <w:link w:val="243"/>
    <w:qFormat/>
    <w:uiPriority w:val="0"/>
    <w:pPr>
      <w:spacing w:line="360" w:lineRule="auto"/>
      <w:jc w:val="center"/>
      <w:outlineLvl w:val="0"/>
    </w:pPr>
    <w:rPr>
      <w:rFonts w:eastAsia="黑体"/>
      <w:b/>
      <w:spacing w:val="40"/>
      <w:sz w:val="28"/>
      <w:szCs w:val="28"/>
    </w:rPr>
  </w:style>
  <w:style w:type="paragraph" w:customStyle="1" w:styleId="149">
    <w:name w:val="Kotei目录内容"/>
    <w:basedOn w:val="145"/>
    <w:qFormat/>
    <w:uiPriority w:val="0"/>
    <w:pPr>
      <w:spacing w:line="360" w:lineRule="auto"/>
    </w:pPr>
    <w:rPr>
      <w:sz w:val="22"/>
    </w:rPr>
  </w:style>
  <w:style w:type="paragraph" w:customStyle="1" w:styleId="150">
    <w:name w:val="Kotei表头"/>
    <w:basedOn w:val="145"/>
    <w:qFormat/>
    <w:uiPriority w:val="0"/>
    <w:pPr>
      <w:jc w:val="center"/>
    </w:pPr>
    <w:rPr>
      <w:b/>
    </w:rPr>
  </w:style>
  <w:style w:type="paragraph" w:customStyle="1" w:styleId="151">
    <w:name w:val="Kotei三级标题"/>
    <w:basedOn w:val="145"/>
    <w:qFormat/>
    <w:uiPriority w:val="0"/>
    <w:pPr>
      <w:numPr>
        <w:ilvl w:val="2"/>
        <w:numId w:val="22"/>
      </w:numPr>
      <w:outlineLvl w:val="2"/>
    </w:pPr>
    <w:rPr>
      <w:b/>
      <w:i/>
    </w:rPr>
  </w:style>
  <w:style w:type="paragraph" w:customStyle="1" w:styleId="152">
    <w:name w:val="Kotei图表题注"/>
    <w:basedOn w:val="145"/>
    <w:qFormat/>
    <w:uiPriority w:val="0"/>
    <w:pPr>
      <w:jc w:val="center"/>
    </w:pPr>
    <w:rPr>
      <w:i/>
      <w:sz w:val="18"/>
    </w:rPr>
  </w:style>
  <w:style w:type="paragraph" w:customStyle="1" w:styleId="153">
    <w:name w:val="Kotei表格内容"/>
    <w:basedOn w:val="145"/>
    <w:qFormat/>
    <w:uiPriority w:val="0"/>
  </w:style>
  <w:style w:type="paragraph" w:customStyle="1" w:styleId="154">
    <w:name w:val="Kotei注释"/>
    <w:basedOn w:val="145"/>
    <w:qFormat/>
    <w:uiPriority w:val="0"/>
    <w:rPr>
      <w:i/>
      <w:sz w:val="18"/>
    </w:rPr>
  </w:style>
  <w:style w:type="paragraph" w:customStyle="1" w:styleId="155">
    <w:name w:val="Kotei封面页眉中文（推荐）"/>
    <w:basedOn w:val="1"/>
    <w:qFormat/>
    <w:uiPriority w:val="0"/>
    <w:pPr>
      <w:widowControl w:val="0"/>
      <w:pBdr>
        <w:top w:val="single" w:color="auto" w:sz="6" w:space="24"/>
      </w:pBdr>
      <w:spacing w:line="360" w:lineRule="exact"/>
      <w:jc w:val="right"/>
    </w:pPr>
    <w:rPr>
      <w:rFonts w:ascii="Arial" w:hAnsi="Arial" w:eastAsia="幼圆" w:cs="宋体"/>
      <w:b/>
      <w:kern w:val="2"/>
      <w:sz w:val="36"/>
    </w:rPr>
  </w:style>
  <w:style w:type="paragraph" w:customStyle="1" w:styleId="156">
    <w:name w:val="Kotei正文页眉Logo（推荐）"/>
    <w:basedOn w:val="145"/>
    <w:qFormat/>
    <w:uiPriority w:val="0"/>
    <w:pPr>
      <w:spacing w:after="60"/>
    </w:pPr>
    <w:rPr>
      <w:rFonts w:cs="宋体"/>
      <w:szCs w:val="20"/>
    </w:rPr>
  </w:style>
  <w:style w:type="paragraph" w:customStyle="1" w:styleId="157">
    <w:name w:val="Kotei封面页眉英文（推荐）"/>
    <w:basedOn w:val="1"/>
    <w:qFormat/>
    <w:uiPriority w:val="0"/>
    <w:pPr>
      <w:widowControl w:val="0"/>
      <w:pBdr>
        <w:bottom w:val="single" w:color="auto" w:sz="6" w:space="12"/>
      </w:pBdr>
      <w:jc w:val="right"/>
    </w:pPr>
    <w:rPr>
      <w:rFonts w:ascii="Arial" w:hAnsi="Arial"/>
      <w:kern w:val="2"/>
      <w:szCs w:val="21"/>
    </w:rPr>
  </w:style>
  <w:style w:type="paragraph" w:customStyle="1" w:styleId="158">
    <w:name w:val="Kotei正文页眉中文（推荐）"/>
    <w:basedOn w:val="145"/>
    <w:qFormat/>
    <w:uiPriority w:val="0"/>
    <w:pPr>
      <w:spacing w:line="240" w:lineRule="exact"/>
      <w:jc w:val="right"/>
    </w:pPr>
    <w:rPr>
      <w:rFonts w:eastAsia="幼圆" w:cs="宋体"/>
      <w:b/>
      <w:szCs w:val="20"/>
    </w:rPr>
  </w:style>
  <w:style w:type="paragraph" w:customStyle="1" w:styleId="159">
    <w:name w:val="Kotei正文页眉英文（推荐）"/>
    <w:basedOn w:val="145"/>
    <w:qFormat/>
    <w:uiPriority w:val="0"/>
    <w:pPr>
      <w:spacing w:after="40" w:line="240" w:lineRule="exact"/>
      <w:jc w:val="right"/>
    </w:pPr>
    <w:rPr>
      <w:sz w:val="13"/>
    </w:rPr>
  </w:style>
  <w:style w:type="paragraph" w:customStyle="1" w:styleId="160">
    <w:name w:val="Kotei正文页脚内容（推荐）"/>
    <w:basedOn w:val="145"/>
    <w:qFormat/>
    <w:uiPriority w:val="0"/>
    <w:pPr>
      <w:jc w:val="right"/>
    </w:pPr>
    <w:rPr>
      <w:rFonts w:cs="宋体"/>
      <w:szCs w:val="20"/>
    </w:rPr>
  </w:style>
  <w:style w:type="paragraph" w:customStyle="1" w:styleId="161">
    <w:name w:val="Kotei四级标题"/>
    <w:basedOn w:val="145"/>
    <w:qFormat/>
    <w:uiPriority w:val="0"/>
    <w:pPr>
      <w:numPr>
        <w:ilvl w:val="3"/>
        <w:numId w:val="22"/>
      </w:numPr>
      <w:outlineLvl w:val="3"/>
    </w:pPr>
  </w:style>
  <w:style w:type="paragraph" w:customStyle="1" w:styleId="162">
    <w:name w:val="Kotei项目符号"/>
    <w:basedOn w:val="145"/>
    <w:qFormat/>
    <w:uiPriority w:val="0"/>
    <w:pPr>
      <w:numPr>
        <w:ilvl w:val="0"/>
        <w:numId w:val="23"/>
      </w:numPr>
      <w:tabs>
        <w:tab w:val="left" w:pos="964"/>
        <w:tab w:val="clear" w:pos="839"/>
      </w:tabs>
      <w:ind w:left="964" w:hanging="397"/>
    </w:pPr>
  </w:style>
  <w:style w:type="paragraph" w:customStyle="1" w:styleId="163">
    <w:name w:val="Kotei项目编号"/>
    <w:basedOn w:val="145"/>
    <w:qFormat/>
    <w:uiPriority w:val="0"/>
    <w:pPr>
      <w:numPr>
        <w:ilvl w:val="0"/>
        <w:numId w:val="24"/>
      </w:numPr>
      <w:tabs>
        <w:tab w:val="left" w:pos="360"/>
        <w:tab w:val="clear" w:pos="839"/>
      </w:tabs>
      <w:ind w:left="360" w:right="210" w:rightChars="100" w:hanging="360"/>
    </w:pPr>
  </w:style>
  <w:style w:type="paragraph" w:customStyle="1" w:styleId="164">
    <w:name w:val="Kotei封面版本号（推荐）"/>
    <w:basedOn w:val="145"/>
    <w:link w:val="244"/>
    <w:qFormat/>
    <w:uiPriority w:val="0"/>
    <w:pPr>
      <w:jc w:val="right"/>
    </w:pPr>
    <w:rPr>
      <w:b/>
      <w:sz w:val="30"/>
    </w:rPr>
  </w:style>
  <w:style w:type="paragraph" w:customStyle="1" w:styleId="165">
    <w:name w:val="Kotei封面内容（推荐）"/>
    <w:basedOn w:val="1"/>
    <w:qFormat/>
    <w:uiPriority w:val="0"/>
    <w:pPr>
      <w:widowControl w:val="0"/>
      <w:jc w:val="center"/>
    </w:pPr>
    <w:rPr>
      <w:rFonts w:ascii="Arial" w:hAnsi="Arial"/>
      <w:kern w:val="2"/>
      <w:szCs w:val="24"/>
    </w:rPr>
  </w:style>
  <w:style w:type="paragraph" w:customStyle="1" w:styleId="166">
    <w:name w:val="Kotei-CMMI正文页眉大中文"/>
    <w:basedOn w:val="145"/>
    <w:qFormat/>
    <w:uiPriority w:val="0"/>
    <w:pPr>
      <w:jc w:val="center"/>
    </w:pPr>
    <w:rPr>
      <w:b/>
      <w:sz w:val="28"/>
      <w:szCs w:val="28"/>
    </w:rPr>
  </w:style>
  <w:style w:type="paragraph" w:customStyle="1" w:styleId="167">
    <w:name w:val="Kotei-CMMI正文页眉小中文"/>
    <w:basedOn w:val="145"/>
    <w:qFormat/>
    <w:uiPriority w:val="0"/>
    <w:pPr>
      <w:jc w:val="center"/>
    </w:pPr>
  </w:style>
  <w:style w:type="paragraph" w:customStyle="1" w:styleId="168">
    <w:name w:val="标题4"/>
    <w:basedOn w:val="44"/>
    <w:next w:val="1"/>
    <w:qFormat/>
    <w:uiPriority w:val="0"/>
    <w:pPr>
      <w:numPr>
        <w:numId w:val="0"/>
      </w:numPr>
      <w:spacing w:before="260" w:after="260" w:line="412" w:lineRule="auto"/>
    </w:pPr>
    <w:rPr>
      <w:rFonts w:ascii="Times New Roman" w:hAnsi="Times New Roman" w:eastAsia="微软雅黑"/>
      <w:bCs/>
      <w:kern w:val="44"/>
    </w:rPr>
  </w:style>
  <w:style w:type="paragraph" w:customStyle="1" w:styleId="169">
    <w:name w:val="正文1"/>
    <w:qFormat/>
    <w:uiPriority w:val="0"/>
    <w:pPr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70">
    <w:name w:val="列出段落11"/>
    <w:basedOn w:val="1"/>
    <w:qFormat/>
    <w:uiPriority w:val="0"/>
    <w:pPr>
      <w:widowControl w:val="0"/>
      <w:ind w:firstLine="420" w:firstLineChars="200"/>
      <w:jc w:val="both"/>
    </w:pPr>
    <w:rPr>
      <w:rFonts w:ascii="Calibri" w:hAnsi="Calibri"/>
      <w:kern w:val="2"/>
      <w:sz w:val="21"/>
      <w:szCs w:val="21"/>
    </w:rPr>
  </w:style>
  <w:style w:type="paragraph" w:customStyle="1" w:styleId="171">
    <w:name w:val="TOC 标题1"/>
    <w:basedOn w:val="41"/>
    <w:next w:val="1"/>
    <w:qFormat/>
    <w:uiPriority w:val="0"/>
    <w:pPr>
      <w:spacing w:before="480" w:after="0" w:line="276" w:lineRule="auto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customStyle="1" w:styleId="172">
    <w:name w:val="批注框文本 Char Char"/>
    <w:basedOn w:val="1"/>
    <w:link w:val="250"/>
    <w:qFormat/>
    <w:uiPriority w:val="0"/>
    <w:rPr>
      <w:rFonts w:ascii="Tahoma" w:hAnsi="Tahoma" w:cs="Tahoma"/>
      <w:sz w:val="16"/>
      <w:szCs w:val="16"/>
    </w:rPr>
  </w:style>
  <w:style w:type="paragraph" w:customStyle="1" w:styleId="173">
    <w:name w:val="标题 111"/>
    <w:next w:val="42"/>
    <w:qFormat/>
    <w:uiPriority w:val="0"/>
    <w:pPr>
      <w:keepNext/>
      <w:keepLines/>
      <w:tabs>
        <w:tab w:val="left" w:pos="360"/>
      </w:tabs>
      <w:spacing w:before="240" w:after="60"/>
      <w:ind w:left="357" w:hanging="357"/>
      <w:outlineLvl w:val="0"/>
    </w:pPr>
    <w:rPr>
      <w:rFonts w:ascii="Arial" w:hAnsi="Arial" w:eastAsia="宋体" w:cs="Times New Roman"/>
      <w:b/>
      <w:kern w:val="28"/>
      <w:sz w:val="26"/>
      <w:lang w:val="en-US" w:eastAsia="zh-CN" w:bidi="ar-SA"/>
    </w:rPr>
  </w:style>
  <w:style w:type="paragraph" w:customStyle="1" w:styleId="174">
    <w:name w:val="标题 211"/>
    <w:next w:val="42"/>
    <w:qFormat/>
    <w:uiPriority w:val="0"/>
    <w:pPr>
      <w:keepNext/>
      <w:keepLines/>
      <w:tabs>
        <w:tab w:val="left" w:pos="360"/>
        <w:tab w:val="left" w:pos="576"/>
      </w:tabs>
      <w:spacing w:before="240" w:after="60"/>
      <w:ind w:left="576" w:hanging="576"/>
      <w:outlineLvl w:val="1"/>
    </w:pPr>
    <w:rPr>
      <w:rFonts w:ascii="Arial" w:hAnsi="Arial" w:eastAsia="宋体" w:cs="Times New Roman"/>
      <w:b/>
      <w:sz w:val="24"/>
      <w:lang w:val="en-US" w:eastAsia="zh-CN" w:bidi="ar-SA"/>
    </w:rPr>
  </w:style>
  <w:style w:type="paragraph" w:customStyle="1" w:styleId="175">
    <w:name w:val="标题 311"/>
    <w:next w:val="42"/>
    <w:qFormat/>
    <w:uiPriority w:val="0"/>
    <w:pPr>
      <w:keepNext/>
      <w:keepLines/>
      <w:tabs>
        <w:tab w:val="left" w:pos="360"/>
        <w:tab w:val="left" w:pos="1260"/>
      </w:tabs>
      <w:spacing w:before="240" w:after="60"/>
      <w:ind w:left="1260" w:hanging="720"/>
      <w:outlineLvl w:val="2"/>
    </w:pPr>
    <w:rPr>
      <w:rFonts w:ascii="Arial" w:hAnsi="Arial" w:eastAsia="宋体" w:cs="Times New Roman"/>
      <w:b/>
      <w:sz w:val="24"/>
      <w:lang w:val="en-US" w:eastAsia="zh-CN" w:bidi="ar-SA"/>
    </w:rPr>
  </w:style>
  <w:style w:type="paragraph" w:customStyle="1" w:styleId="176">
    <w:name w:val="标题 411"/>
    <w:next w:val="42"/>
    <w:qFormat/>
    <w:uiPriority w:val="0"/>
    <w:pPr>
      <w:keepNext/>
      <w:keepLines/>
      <w:tabs>
        <w:tab w:val="left" w:pos="360"/>
        <w:tab w:val="left" w:pos="864"/>
      </w:tabs>
      <w:spacing w:before="240" w:after="60"/>
      <w:ind w:left="864" w:hanging="864"/>
      <w:outlineLvl w:val="3"/>
    </w:pPr>
    <w:rPr>
      <w:rFonts w:ascii="Arial" w:hAnsi="Arial" w:eastAsia="宋体" w:cs="Times New Roman"/>
      <w:sz w:val="24"/>
      <w:lang w:val="en-US" w:eastAsia="zh-CN" w:bidi="ar-SA"/>
    </w:rPr>
  </w:style>
  <w:style w:type="paragraph" w:customStyle="1" w:styleId="177">
    <w:name w:val="页眉11"/>
    <w:basedOn w:val="1"/>
    <w:qFormat/>
    <w:uiPriority w:val="0"/>
    <w:pPr>
      <w:tabs>
        <w:tab w:val="center" w:pos="4536"/>
        <w:tab w:val="right" w:pos="9072"/>
      </w:tabs>
    </w:pPr>
    <w:rPr>
      <w:sz w:val="28"/>
    </w:rPr>
  </w:style>
  <w:style w:type="paragraph" w:customStyle="1" w:styleId="178">
    <w:name w:val="页脚11"/>
    <w:basedOn w:val="1"/>
    <w:qFormat/>
    <w:uiPriority w:val="0"/>
    <w:pPr>
      <w:tabs>
        <w:tab w:val="center" w:pos="4536"/>
        <w:tab w:val="right" w:pos="9072"/>
      </w:tabs>
    </w:pPr>
  </w:style>
  <w:style w:type="paragraph" w:customStyle="1" w:styleId="179">
    <w:name w:val="目录 111"/>
    <w:basedOn w:val="1"/>
    <w:next w:val="1"/>
    <w:qFormat/>
    <w:uiPriority w:val="0"/>
    <w:pPr>
      <w:tabs>
        <w:tab w:val="left" w:pos="400"/>
        <w:tab w:val="right" w:leader="dot" w:pos="9325"/>
      </w:tabs>
      <w:spacing w:before="120" w:after="120" w:line="288" w:lineRule="auto"/>
    </w:pPr>
    <w:rPr>
      <w:b/>
    </w:rPr>
  </w:style>
  <w:style w:type="paragraph" w:customStyle="1" w:styleId="180">
    <w:name w:val="目录 211"/>
    <w:basedOn w:val="1"/>
    <w:next w:val="1"/>
    <w:qFormat/>
    <w:uiPriority w:val="0"/>
    <w:pPr>
      <w:ind w:left="220"/>
    </w:pPr>
  </w:style>
  <w:style w:type="paragraph" w:customStyle="1" w:styleId="181">
    <w:name w:val="目录 311"/>
    <w:basedOn w:val="1"/>
    <w:next w:val="1"/>
    <w:qFormat/>
    <w:uiPriority w:val="0"/>
    <w:pPr>
      <w:ind w:left="440"/>
    </w:pPr>
  </w:style>
  <w:style w:type="paragraph" w:customStyle="1" w:styleId="182">
    <w:name w:val="批注主题11"/>
    <w:basedOn w:val="13"/>
    <w:next w:val="13"/>
    <w:qFormat/>
    <w:uiPriority w:val="0"/>
    <w:pPr>
      <w:spacing w:after="0"/>
    </w:pPr>
    <w:rPr>
      <w:b/>
      <w:bCs/>
    </w:rPr>
  </w:style>
  <w:style w:type="paragraph" w:customStyle="1" w:styleId="183">
    <w:name w:val="文本块11"/>
    <w:basedOn w:val="1"/>
    <w:qFormat/>
    <w:uiPriority w:val="0"/>
    <w:pPr>
      <w:spacing w:after="120"/>
      <w:ind w:left="1440" w:right="1440"/>
    </w:pPr>
  </w:style>
  <w:style w:type="paragraph" w:customStyle="1" w:styleId="184">
    <w:name w:val="正文文本 211"/>
    <w:basedOn w:val="1"/>
    <w:qFormat/>
    <w:uiPriority w:val="0"/>
    <w:pPr>
      <w:spacing w:after="120" w:line="480" w:lineRule="auto"/>
    </w:pPr>
  </w:style>
  <w:style w:type="paragraph" w:customStyle="1" w:styleId="185">
    <w:name w:val="正文文本 311"/>
    <w:basedOn w:val="1"/>
    <w:qFormat/>
    <w:uiPriority w:val="0"/>
    <w:pPr>
      <w:spacing w:after="120"/>
    </w:pPr>
    <w:rPr>
      <w:sz w:val="16"/>
      <w:szCs w:val="16"/>
    </w:rPr>
  </w:style>
  <w:style w:type="paragraph" w:customStyle="1" w:styleId="186">
    <w:name w:val="正文首行缩进11"/>
    <w:basedOn w:val="15"/>
    <w:qFormat/>
    <w:uiPriority w:val="0"/>
    <w:pPr>
      <w:tabs>
        <w:tab w:val="clear" w:pos="1134"/>
        <w:tab w:val="clear" w:pos="2268"/>
        <w:tab w:val="clear" w:pos="3402"/>
        <w:tab w:val="clear" w:pos="4536"/>
        <w:tab w:val="clear" w:pos="5670"/>
        <w:tab w:val="clear" w:pos="6804"/>
        <w:tab w:val="clear" w:pos="7938"/>
        <w:tab w:val="clear" w:pos="9072"/>
        <w:tab w:val="clear" w:pos="10206"/>
        <w:tab w:val="clear" w:pos="11340"/>
        <w:tab w:val="clear" w:pos="12474"/>
        <w:tab w:val="clear" w:pos="13608"/>
        <w:tab w:val="clear" w:pos="14742"/>
      </w:tabs>
      <w:spacing w:after="120"/>
      <w:ind w:firstLine="210"/>
    </w:pPr>
    <w:rPr>
      <w:rFonts w:ascii="Times New Roman" w:hAnsi="Times New Roman"/>
      <w:sz w:val="24"/>
    </w:rPr>
  </w:style>
  <w:style w:type="paragraph" w:customStyle="1" w:styleId="187">
    <w:name w:val="正文文本缩进11"/>
    <w:basedOn w:val="1"/>
    <w:qFormat/>
    <w:uiPriority w:val="0"/>
    <w:pPr>
      <w:spacing w:after="120"/>
      <w:ind w:left="360"/>
    </w:pPr>
  </w:style>
  <w:style w:type="paragraph" w:customStyle="1" w:styleId="188">
    <w:name w:val="正文首行缩进 211"/>
    <w:basedOn w:val="187"/>
    <w:qFormat/>
    <w:uiPriority w:val="0"/>
    <w:pPr>
      <w:ind w:firstLine="210"/>
    </w:pPr>
  </w:style>
  <w:style w:type="paragraph" w:customStyle="1" w:styleId="189">
    <w:name w:val="正文文本缩进 211"/>
    <w:basedOn w:val="1"/>
    <w:qFormat/>
    <w:uiPriority w:val="0"/>
    <w:pPr>
      <w:spacing w:after="120" w:line="480" w:lineRule="auto"/>
      <w:ind w:left="360"/>
    </w:pPr>
  </w:style>
  <w:style w:type="paragraph" w:customStyle="1" w:styleId="190">
    <w:name w:val="正文文本缩进 311"/>
    <w:basedOn w:val="1"/>
    <w:qFormat/>
    <w:uiPriority w:val="0"/>
    <w:pPr>
      <w:spacing w:after="120"/>
      <w:ind w:left="360"/>
    </w:pPr>
    <w:rPr>
      <w:sz w:val="16"/>
      <w:szCs w:val="16"/>
    </w:rPr>
  </w:style>
  <w:style w:type="paragraph" w:customStyle="1" w:styleId="191">
    <w:name w:val="结束语11"/>
    <w:basedOn w:val="1"/>
    <w:qFormat/>
    <w:uiPriority w:val="0"/>
    <w:pPr>
      <w:ind w:left="4320"/>
    </w:pPr>
  </w:style>
  <w:style w:type="paragraph" w:customStyle="1" w:styleId="192">
    <w:name w:val="日期11"/>
    <w:basedOn w:val="1"/>
    <w:next w:val="1"/>
    <w:qFormat/>
    <w:uiPriority w:val="0"/>
  </w:style>
  <w:style w:type="paragraph" w:customStyle="1" w:styleId="193">
    <w:name w:val="文档结构图11"/>
    <w:basedOn w:val="1"/>
    <w:qFormat/>
    <w:uiPriority w:val="0"/>
    <w:pPr>
      <w:shd w:val="clear" w:color="auto" w:fill="000080"/>
    </w:pPr>
    <w:rPr>
      <w:rFonts w:ascii="Tahoma" w:hAnsi="Tahoma" w:cs="Tahoma"/>
      <w:sz w:val="20"/>
    </w:rPr>
  </w:style>
  <w:style w:type="paragraph" w:customStyle="1" w:styleId="194">
    <w:name w:val="电子邮件签名11"/>
    <w:basedOn w:val="1"/>
    <w:qFormat/>
    <w:uiPriority w:val="0"/>
  </w:style>
  <w:style w:type="paragraph" w:customStyle="1" w:styleId="195">
    <w:name w:val="收信人地址11"/>
    <w:basedOn w:val="1"/>
    <w:qFormat/>
    <w:uiPriority w:val="0"/>
    <w:pPr>
      <w:ind w:left="2880"/>
    </w:pPr>
    <w:rPr>
      <w:rFonts w:ascii="Arial" w:hAnsi="Arial" w:cs="Arial"/>
      <w:szCs w:val="24"/>
    </w:rPr>
  </w:style>
  <w:style w:type="paragraph" w:customStyle="1" w:styleId="196">
    <w:name w:val="寄信人地址11"/>
    <w:basedOn w:val="1"/>
    <w:qFormat/>
    <w:uiPriority w:val="0"/>
    <w:rPr>
      <w:rFonts w:ascii="Arial" w:hAnsi="Arial" w:cs="Arial"/>
      <w:sz w:val="20"/>
    </w:rPr>
  </w:style>
  <w:style w:type="paragraph" w:customStyle="1" w:styleId="197">
    <w:name w:val="HTML 地址11"/>
    <w:basedOn w:val="1"/>
    <w:qFormat/>
    <w:uiPriority w:val="0"/>
    <w:rPr>
      <w:i/>
      <w:iCs/>
    </w:rPr>
  </w:style>
  <w:style w:type="paragraph" w:customStyle="1" w:styleId="198">
    <w:name w:val="HTML 预设格式11"/>
    <w:basedOn w:val="1"/>
    <w:qFormat/>
    <w:uiPriority w:val="0"/>
    <w:rPr>
      <w:rFonts w:ascii="Courier New" w:hAnsi="Courier New" w:cs="Courier New"/>
      <w:sz w:val="20"/>
    </w:rPr>
  </w:style>
  <w:style w:type="paragraph" w:customStyle="1" w:styleId="199">
    <w:name w:val="索引 111"/>
    <w:basedOn w:val="1"/>
    <w:next w:val="1"/>
    <w:qFormat/>
    <w:uiPriority w:val="0"/>
    <w:pPr>
      <w:ind w:left="240" w:hanging="240"/>
    </w:pPr>
  </w:style>
  <w:style w:type="paragraph" w:customStyle="1" w:styleId="200">
    <w:name w:val="索引 211"/>
    <w:basedOn w:val="1"/>
    <w:next w:val="1"/>
    <w:qFormat/>
    <w:uiPriority w:val="0"/>
    <w:pPr>
      <w:ind w:left="480" w:hanging="240"/>
    </w:pPr>
  </w:style>
  <w:style w:type="paragraph" w:customStyle="1" w:styleId="201">
    <w:name w:val="索引 311"/>
    <w:basedOn w:val="1"/>
    <w:next w:val="1"/>
    <w:qFormat/>
    <w:uiPriority w:val="0"/>
    <w:pPr>
      <w:ind w:left="720" w:hanging="240"/>
    </w:pPr>
  </w:style>
  <w:style w:type="paragraph" w:customStyle="1" w:styleId="202">
    <w:name w:val="索引 411"/>
    <w:basedOn w:val="1"/>
    <w:next w:val="1"/>
    <w:qFormat/>
    <w:uiPriority w:val="0"/>
    <w:pPr>
      <w:ind w:left="960" w:hanging="240"/>
    </w:pPr>
  </w:style>
  <w:style w:type="paragraph" w:customStyle="1" w:styleId="203">
    <w:name w:val="索引 511"/>
    <w:basedOn w:val="1"/>
    <w:next w:val="1"/>
    <w:qFormat/>
    <w:uiPriority w:val="0"/>
    <w:pPr>
      <w:ind w:left="1200" w:hanging="240"/>
    </w:pPr>
  </w:style>
  <w:style w:type="paragraph" w:customStyle="1" w:styleId="204">
    <w:name w:val="索引 611"/>
    <w:basedOn w:val="1"/>
    <w:next w:val="1"/>
    <w:qFormat/>
    <w:uiPriority w:val="0"/>
    <w:pPr>
      <w:ind w:left="1440" w:hanging="240"/>
    </w:pPr>
  </w:style>
  <w:style w:type="paragraph" w:customStyle="1" w:styleId="205">
    <w:name w:val="索引 711"/>
    <w:basedOn w:val="1"/>
    <w:next w:val="1"/>
    <w:qFormat/>
    <w:uiPriority w:val="0"/>
    <w:pPr>
      <w:ind w:left="1680" w:hanging="240"/>
    </w:pPr>
  </w:style>
  <w:style w:type="paragraph" w:customStyle="1" w:styleId="206">
    <w:name w:val="索引 811"/>
    <w:basedOn w:val="1"/>
    <w:next w:val="1"/>
    <w:qFormat/>
    <w:uiPriority w:val="0"/>
    <w:pPr>
      <w:ind w:left="1920" w:hanging="240"/>
    </w:pPr>
  </w:style>
  <w:style w:type="paragraph" w:customStyle="1" w:styleId="207">
    <w:name w:val="索引 911"/>
    <w:basedOn w:val="1"/>
    <w:next w:val="1"/>
    <w:qFormat/>
    <w:uiPriority w:val="0"/>
    <w:pPr>
      <w:ind w:left="2160" w:hanging="240"/>
    </w:pPr>
  </w:style>
  <w:style w:type="paragraph" w:customStyle="1" w:styleId="208">
    <w:name w:val="索引标题11"/>
    <w:basedOn w:val="1"/>
    <w:next w:val="199"/>
    <w:qFormat/>
    <w:uiPriority w:val="0"/>
    <w:rPr>
      <w:rFonts w:ascii="Arial" w:hAnsi="Arial" w:cs="Arial"/>
      <w:b/>
      <w:bCs/>
    </w:rPr>
  </w:style>
  <w:style w:type="paragraph" w:customStyle="1" w:styleId="209">
    <w:name w:val="列表11"/>
    <w:basedOn w:val="1"/>
    <w:qFormat/>
    <w:uiPriority w:val="0"/>
    <w:pPr>
      <w:ind w:left="360" w:hanging="360"/>
    </w:pPr>
  </w:style>
  <w:style w:type="paragraph" w:customStyle="1" w:styleId="210">
    <w:name w:val="列表 211"/>
    <w:basedOn w:val="1"/>
    <w:qFormat/>
    <w:uiPriority w:val="0"/>
    <w:pPr>
      <w:ind w:left="720" w:hanging="360"/>
    </w:pPr>
  </w:style>
  <w:style w:type="paragraph" w:customStyle="1" w:styleId="211">
    <w:name w:val="列表 311"/>
    <w:basedOn w:val="1"/>
    <w:qFormat/>
    <w:uiPriority w:val="0"/>
    <w:pPr>
      <w:ind w:left="1080" w:hanging="360"/>
    </w:pPr>
  </w:style>
  <w:style w:type="paragraph" w:customStyle="1" w:styleId="212">
    <w:name w:val="列表 411"/>
    <w:basedOn w:val="1"/>
    <w:qFormat/>
    <w:uiPriority w:val="0"/>
    <w:pPr>
      <w:ind w:left="1440" w:hanging="360"/>
    </w:pPr>
  </w:style>
  <w:style w:type="paragraph" w:customStyle="1" w:styleId="213">
    <w:name w:val="列表 511"/>
    <w:basedOn w:val="1"/>
    <w:qFormat/>
    <w:uiPriority w:val="0"/>
    <w:pPr>
      <w:ind w:left="1800" w:hanging="360"/>
    </w:pPr>
  </w:style>
  <w:style w:type="paragraph" w:customStyle="1" w:styleId="214">
    <w:name w:val="列表接续11"/>
    <w:basedOn w:val="1"/>
    <w:qFormat/>
    <w:uiPriority w:val="0"/>
    <w:pPr>
      <w:spacing w:after="120"/>
      <w:ind w:left="360"/>
    </w:pPr>
  </w:style>
  <w:style w:type="paragraph" w:customStyle="1" w:styleId="215">
    <w:name w:val="列表接续 211"/>
    <w:basedOn w:val="1"/>
    <w:qFormat/>
    <w:uiPriority w:val="0"/>
    <w:pPr>
      <w:spacing w:after="120"/>
      <w:ind w:left="720"/>
    </w:pPr>
  </w:style>
  <w:style w:type="paragraph" w:customStyle="1" w:styleId="216">
    <w:name w:val="列表接续 311"/>
    <w:basedOn w:val="1"/>
    <w:qFormat/>
    <w:uiPriority w:val="0"/>
    <w:pPr>
      <w:spacing w:after="120"/>
      <w:ind w:left="1080"/>
    </w:pPr>
  </w:style>
  <w:style w:type="paragraph" w:customStyle="1" w:styleId="217">
    <w:name w:val="列表接续 411"/>
    <w:basedOn w:val="1"/>
    <w:qFormat/>
    <w:uiPriority w:val="0"/>
    <w:pPr>
      <w:spacing w:after="120"/>
      <w:ind w:left="1440"/>
    </w:pPr>
  </w:style>
  <w:style w:type="paragraph" w:customStyle="1" w:styleId="218">
    <w:name w:val="列表接续 511"/>
    <w:basedOn w:val="1"/>
    <w:qFormat/>
    <w:uiPriority w:val="0"/>
    <w:pPr>
      <w:spacing w:after="120"/>
      <w:ind w:left="1800"/>
    </w:pPr>
  </w:style>
  <w:style w:type="paragraph" w:customStyle="1" w:styleId="219">
    <w:name w:val="列表编号 211"/>
    <w:basedOn w:val="1"/>
    <w:qFormat/>
    <w:uiPriority w:val="0"/>
    <w:pPr>
      <w:tabs>
        <w:tab w:val="left" w:pos="720"/>
      </w:tabs>
      <w:ind w:left="720" w:hanging="360"/>
    </w:pPr>
  </w:style>
  <w:style w:type="paragraph" w:customStyle="1" w:styleId="220">
    <w:name w:val="列表编号 311"/>
    <w:basedOn w:val="1"/>
    <w:qFormat/>
    <w:uiPriority w:val="0"/>
    <w:pPr>
      <w:tabs>
        <w:tab w:val="left" w:pos="1080"/>
      </w:tabs>
      <w:ind w:left="1080" w:hanging="360"/>
    </w:pPr>
  </w:style>
  <w:style w:type="paragraph" w:customStyle="1" w:styleId="221">
    <w:name w:val="列表编号 411"/>
    <w:basedOn w:val="1"/>
    <w:qFormat/>
    <w:uiPriority w:val="0"/>
    <w:pPr>
      <w:tabs>
        <w:tab w:val="left" w:pos="1440"/>
      </w:tabs>
      <w:ind w:left="1440" w:hanging="360"/>
    </w:pPr>
  </w:style>
  <w:style w:type="paragraph" w:customStyle="1" w:styleId="222">
    <w:name w:val="列表编号 511"/>
    <w:basedOn w:val="1"/>
    <w:qFormat/>
    <w:uiPriority w:val="0"/>
    <w:pPr>
      <w:tabs>
        <w:tab w:val="left" w:pos="1800"/>
      </w:tabs>
      <w:ind w:left="1800" w:hanging="360"/>
    </w:pPr>
  </w:style>
  <w:style w:type="paragraph" w:customStyle="1" w:styleId="223">
    <w:name w:val="宏文本11"/>
    <w:qFormat/>
    <w:uiPriority w:val="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eastAsia="宋体" w:cs="Courier New"/>
      <w:lang w:val="en-US" w:eastAsia="zh-CN" w:bidi="ar-SA"/>
    </w:rPr>
  </w:style>
  <w:style w:type="paragraph" w:customStyle="1" w:styleId="224">
    <w:name w:val="信息标题11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hanging="1080"/>
    </w:pPr>
    <w:rPr>
      <w:rFonts w:ascii="Arial" w:hAnsi="Arial" w:cs="Arial"/>
      <w:szCs w:val="24"/>
    </w:rPr>
  </w:style>
  <w:style w:type="paragraph" w:customStyle="1" w:styleId="225">
    <w:name w:val="普通(网站)11"/>
    <w:basedOn w:val="1"/>
    <w:qFormat/>
    <w:uiPriority w:val="0"/>
    <w:rPr>
      <w:szCs w:val="24"/>
    </w:rPr>
  </w:style>
  <w:style w:type="paragraph" w:customStyle="1" w:styleId="226">
    <w:name w:val="正文缩进11"/>
    <w:basedOn w:val="1"/>
    <w:qFormat/>
    <w:uiPriority w:val="0"/>
    <w:pPr>
      <w:ind w:left="720"/>
    </w:pPr>
  </w:style>
  <w:style w:type="paragraph" w:customStyle="1" w:styleId="227">
    <w:name w:val="注释标题11"/>
    <w:basedOn w:val="1"/>
    <w:next w:val="1"/>
    <w:qFormat/>
    <w:uiPriority w:val="0"/>
  </w:style>
  <w:style w:type="paragraph" w:customStyle="1" w:styleId="228">
    <w:name w:val="纯文本11"/>
    <w:basedOn w:val="1"/>
    <w:qFormat/>
    <w:uiPriority w:val="0"/>
    <w:rPr>
      <w:rFonts w:ascii="Courier New" w:hAnsi="Courier New" w:cs="Courier New"/>
      <w:sz w:val="20"/>
    </w:rPr>
  </w:style>
  <w:style w:type="paragraph" w:customStyle="1" w:styleId="229">
    <w:name w:val="称呼11"/>
    <w:basedOn w:val="1"/>
    <w:next w:val="1"/>
    <w:qFormat/>
    <w:uiPriority w:val="0"/>
  </w:style>
  <w:style w:type="paragraph" w:customStyle="1" w:styleId="230">
    <w:name w:val="签名11"/>
    <w:basedOn w:val="1"/>
    <w:qFormat/>
    <w:uiPriority w:val="0"/>
    <w:pPr>
      <w:ind w:left="4320"/>
    </w:pPr>
  </w:style>
  <w:style w:type="paragraph" w:customStyle="1" w:styleId="231">
    <w:name w:val="引文目录11"/>
    <w:basedOn w:val="1"/>
    <w:next w:val="1"/>
    <w:qFormat/>
    <w:uiPriority w:val="0"/>
    <w:pPr>
      <w:ind w:left="240" w:hanging="240"/>
    </w:pPr>
  </w:style>
  <w:style w:type="paragraph" w:customStyle="1" w:styleId="232">
    <w:name w:val="图表目录11"/>
    <w:basedOn w:val="1"/>
    <w:next w:val="1"/>
    <w:qFormat/>
    <w:uiPriority w:val="0"/>
  </w:style>
  <w:style w:type="paragraph" w:customStyle="1" w:styleId="233">
    <w:name w:val="引文目录标题11"/>
    <w:basedOn w:val="1"/>
    <w:next w:val="1"/>
    <w:qFormat/>
    <w:uiPriority w:val="0"/>
    <w:pPr>
      <w:spacing w:before="120"/>
    </w:pPr>
    <w:rPr>
      <w:rFonts w:ascii="Arial" w:hAnsi="Arial" w:cs="Arial"/>
      <w:b/>
      <w:bCs/>
      <w:szCs w:val="24"/>
    </w:rPr>
  </w:style>
  <w:style w:type="paragraph" w:customStyle="1" w:styleId="234">
    <w:name w:val="修订11"/>
    <w:qFormat/>
    <w:uiPriority w:val="0"/>
    <w:rPr>
      <w:rFonts w:ascii="Times New Roman" w:hAnsi="Times New Roman" w:eastAsia="宋体" w:cs="Times New Roman"/>
      <w:sz w:val="24"/>
      <w:lang w:val="en-US" w:eastAsia="zh-CN" w:bidi="ar-SA"/>
    </w:rPr>
  </w:style>
  <w:style w:type="paragraph" w:customStyle="1" w:styleId="235">
    <w:name w:val="TOC 标题11"/>
    <w:basedOn w:val="173"/>
    <w:next w:val="1"/>
    <w:qFormat/>
    <w:uiPriority w:val="0"/>
    <w:pPr>
      <w:spacing w:before="480" w:after="0" w:line="276" w:lineRule="auto"/>
      <w:ind w:left="0" w:firstLine="0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character" w:customStyle="1" w:styleId="236">
    <w:name w:val="批注引用1"/>
    <w:qFormat/>
    <w:uiPriority w:val="0"/>
    <w:rPr>
      <w:sz w:val="16"/>
    </w:rPr>
  </w:style>
  <w:style w:type="character" w:customStyle="1" w:styleId="237">
    <w:name w:val="Titelblatt_Über2 Zchn"/>
    <w:link w:val="56"/>
    <w:semiHidden/>
    <w:qFormat/>
    <w:uiPriority w:val="0"/>
    <w:rPr>
      <w:b/>
      <w:sz w:val="24"/>
      <w:lang w:val="en-US" w:bidi="ar-SA"/>
    </w:rPr>
  </w:style>
  <w:style w:type="character" w:customStyle="1" w:styleId="238">
    <w:name w:val="Formatvorlage Titelblatt_Über2 + Schwarz Zchn"/>
    <w:link w:val="82"/>
    <w:semiHidden/>
    <w:qFormat/>
    <w:uiPriority w:val="0"/>
    <w:rPr>
      <w:b/>
      <w:bCs/>
      <w:color w:val="000000"/>
      <w:sz w:val="24"/>
      <w:lang w:val="en-US" w:bidi="ar-SA"/>
    </w:rPr>
  </w:style>
  <w:style w:type="character" w:customStyle="1" w:styleId="239">
    <w:name w:val="word"/>
    <w:basedOn w:val="34"/>
    <w:qFormat/>
    <w:uiPriority w:val="0"/>
  </w:style>
  <w:style w:type="character" w:customStyle="1" w:styleId="240">
    <w:name w:val="trans"/>
    <w:basedOn w:val="34"/>
    <w:qFormat/>
    <w:uiPriority w:val="0"/>
  </w:style>
  <w:style w:type="character" w:customStyle="1" w:styleId="241">
    <w:name w:val="tw4winInternal"/>
    <w:qFormat/>
    <w:uiPriority w:val="0"/>
    <w:rPr>
      <w:rFonts w:ascii="Courier New" w:hAnsi="Courier New"/>
      <w:color w:val="FF0000"/>
    </w:rPr>
  </w:style>
  <w:style w:type="character" w:customStyle="1" w:styleId="242">
    <w:name w:val="页码1"/>
    <w:basedOn w:val="34"/>
    <w:qFormat/>
    <w:uiPriority w:val="0"/>
  </w:style>
  <w:style w:type="character" w:customStyle="1" w:styleId="243">
    <w:name w:val="Kotei目录标题 Char Char"/>
    <w:link w:val="148"/>
    <w:semiHidden/>
    <w:qFormat/>
    <w:uiPriority w:val="0"/>
    <w:rPr>
      <w:rFonts w:ascii="Arial" w:hAnsi="Arial" w:eastAsia="黑体"/>
      <w:b/>
      <w:spacing w:val="40"/>
      <w:kern w:val="2"/>
      <w:sz w:val="28"/>
      <w:szCs w:val="28"/>
    </w:rPr>
  </w:style>
  <w:style w:type="character" w:customStyle="1" w:styleId="244">
    <w:name w:val="Kotei封面版本号（推荐） Char Char"/>
    <w:link w:val="164"/>
    <w:semiHidden/>
    <w:qFormat/>
    <w:uiPriority w:val="0"/>
    <w:rPr>
      <w:rFonts w:ascii="Arial" w:hAnsi="Arial" w:eastAsia="宋体"/>
      <w:b/>
      <w:kern w:val="2"/>
      <w:sz w:val="30"/>
      <w:szCs w:val="21"/>
    </w:rPr>
  </w:style>
  <w:style w:type="character" w:customStyle="1" w:styleId="245">
    <w:name w:val="Kotei正文 Char Char"/>
    <w:link w:val="145"/>
    <w:qFormat/>
    <w:uiPriority w:val="0"/>
    <w:rPr>
      <w:kern w:val="2"/>
      <w:sz w:val="24"/>
      <w:szCs w:val="21"/>
    </w:rPr>
  </w:style>
  <w:style w:type="character" w:customStyle="1" w:styleId="246">
    <w:name w:val="apple-converted-space"/>
    <w:basedOn w:val="34"/>
    <w:qFormat/>
    <w:uiPriority w:val="0"/>
  </w:style>
  <w:style w:type="character" w:customStyle="1" w:styleId="247">
    <w:name w:val="页脚 Char"/>
    <w:link w:val="49"/>
    <w:semiHidden/>
    <w:qFormat/>
    <w:uiPriority w:val="0"/>
    <w:rPr>
      <w:sz w:val="24"/>
    </w:rPr>
  </w:style>
  <w:style w:type="character" w:customStyle="1" w:styleId="248">
    <w:name w:val="Kotei一级标题 Char Char"/>
    <w:link w:val="144"/>
    <w:semiHidden/>
    <w:qFormat/>
    <w:uiPriority w:val="0"/>
    <w:rPr>
      <w:rFonts w:ascii="Arial" w:hAnsi="Arial" w:eastAsia="宋体"/>
      <w:b/>
      <w:kern w:val="2"/>
      <w:sz w:val="28"/>
      <w:szCs w:val="28"/>
    </w:rPr>
  </w:style>
  <w:style w:type="character" w:customStyle="1" w:styleId="249">
    <w:name w:val="Kotei二级标题 Char Char"/>
    <w:link w:val="146"/>
    <w:semiHidden/>
    <w:qFormat/>
    <w:uiPriority w:val="0"/>
    <w:rPr>
      <w:rFonts w:ascii="Arial" w:hAnsi="Arial" w:eastAsia="宋体"/>
      <w:b/>
      <w:kern w:val="2"/>
      <w:sz w:val="24"/>
      <w:szCs w:val="24"/>
    </w:rPr>
  </w:style>
  <w:style w:type="character" w:customStyle="1" w:styleId="250">
    <w:name w:val="批注框文本 Char Char Char Char"/>
    <w:link w:val="172"/>
    <w:semiHidden/>
    <w:qFormat/>
    <w:uiPriority w:val="0"/>
    <w:rPr>
      <w:rFonts w:ascii="Tahoma" w:hAnsi="Tahoma" w:eastAsia="宋体" w:cs="Tahoma"/>
      <w:sz w:val="16"/>
      <w:szCs w:val="16"/>
    </w:rPr>
  </w:style>
  <w:style w:type="character" w:customStyle="1" w:styleId="251">
    <w:name w:val="批注引用11"/>
    <w:qFormat/>
    <w:uiPriority w:val="0"/>
    <w:rPr>
      <w:sz w:val="16"/>
    </w:rPr>
  </w:style>
  <w:style w:type="character" w:customStyle="1" w:styleId="252">
    <w:name w:val="页码11"/>
    <w:basedOn w:val="34"/>
    <w:qFormat/>
    <w:uiPriority w:val="0"/>
  </w:style>
  <w:style w:type="character" w:customStyle="1" w:styleId="253">
    <w:name w:val="页眉 Char"/>
    <w:link w:val="48"/>
    <w:semiHidden/>
    <w:qFormat/>
    <w:uiPriority w:val="0"/>
    <w:rPr>
      <w:sz w:val="28"/>
    </w:rPr>
  </w:style>
  <w:style w:type="character" w:customStyle="1" w:styleId="254">
    <w:name w:val="页脚 Char1"/>
    <w:qFormat/>
    <w:uiPriority w:val="0"/>
    <w:rPr>
      <w:sz w:val="18"/>
      <w:szCs w:val="18"/>
    </w:rPr>
  </w:style>
  <w:style w:type="character" w:customStyle="1" w:styleId="255">
    <w:name w:val="copied"/>
    <w:basedOn w:val="34"/>
    <w:qFormat/>
    <w:uiPriority w:val="0"/>
  </w:style>
  <w:style w:type="character" w:customStyle="1" w:styleId="256">
    <w:name w:val="页眉 字符"/>
    <w:basedOn w:val="34"/>
    <w:link w:val="24"/>
    <w:qFormat/>
    <w:uiPriority w:val="99"/>
    <w:rPr>
      <w:sz w:val="18"/>
      <w:szCs w:val="18"/>
    </w:rPr>
  </w:style>
  <w:style w:type="character" w:customStyle="1" w:styleId="257">
    <w:name w:val="页脚 字符"/>
    <w:basedOn w:val="34"/>
    <w:link w:val="23"/>
    <w:qFormat/>
    <w:uiPriority w:val="99"/>
    <w:rPr>
      <w:sz w:val="18"/>
      <w:szCs w:val="18"/>
    </w:rPr>
  </w:style>
  <w:style w:type="character" w:customStyle="1" w:styleId="258">
    <w:name w:val="文档结构图 字符"/>
    <w:basedOn w:val="34"/>
    <w:link w:val="12"/>
    <w:semiHidden/>
    <w:qFormat/>
    <w:uiPriority w:val="99"/>
    <w:rPr>
      <w:rFonts w:ascii="宋体"/>
      <w:sz w:val="18"/>
      <w:szCs w:val="18"/>
    </w:rPr>
  </w:style>
  <w:style w:type="character" w:customStyle="1" w:styleId="259">
    <w:name w:val="批注文字 字符"/>
    <w:basedOn w:val="34"/>
    <w:link w:val="13"/>
    <w:qFormat/>
    <w:uiPriority w:val="0"/>
  </w:style>
  <w:style w:type="paragraph" w:customStyle="1" w:styleId="260">
    <w:name w:val="4级标题"/>
    <w:basedOn w:val="45"/>
    <w:link w:val="262"/>
    <w:qFormat/>
    <w:uiPriority w:val="0"/>
    <w:pPr>
      <w:tabs>
        <w:tab w:val="left" w:pos="0"/>
        <w:tab w:val="left" w:pos="993"/>
        <w:tab w:val="clear" w:pos="1020"/>
      </w:tabs>
      <w:ind w:left="1712" w:right="50" w:hanging="1712"/>
    </w:pPr>
  </w:style>
  <w:style w:type="character" w:customStyle="1" w:styleId="261">
    <w:name w:val="标题 41 Char"/>
    <w:basedOn w:val="34"/>
    <w:link w:val="45"/>
    <w:qFormat/>
    <w:uiPriority w:val="0"/>
    <w:rPr>
      <w:rFonts w:ascii="Arial" w:hAnsi="Arial"/>
      <w:b/>
      <w:sz w:val="24"/>
      <w:szCs w:val="24"/>
    </w:rPr>
  </w:style>
  <w:style w:type="character" w:customStyle="1" w:styleId="262">
    <w:name w:val="4级标题 Char"/>
    <w:basedOn w:val="261"/>
    <w:link w:val="260"/>
    <w:qFormat/>
    <w:uiPriority w:val="0"/>
    <w:rPr>
      <w:rFonts w:ascii="Arial" w:hAnsi="Arial"/>
      <w:sz w:val="24"/>
      <w:szCs w:val="24"/>
    </w:rPr>
  </w:style>
  <w:style w:type="character" w:customStyle="1" w:styleId="263">
    <w:name w:val="标题 4 字符"/>
    <w:basedOn w:val="34"/>
    <w:link w:val="2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264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0" Type="http://schemas.microsoft.com/office/2011/relationships/people" Target="people.xml"/><Relationship Id="rId9" Type="http://schemas.openxmlformats.org/officeDocument/2006/relationships/image" Target="media/image4.emf"/><Relationship Id="rId89" Type="http://schemas.openxmlformats.org/officeDocument/2006/relationships/fontTable" Target="fontTable.xml"/><Relationship Id="rId88" Type="http://schemas.openxmlformats.org/officeDocument/2006/relationships/customXml" Target="../customXml/item2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42.emf"/><Relationship Id="rId84" Type="http://schemas.openxmlformats.org/officeDocument/2006/relationships/oleObject" Target="embeddings/oleObject39.bin"/><Relationship Id="rId83" Type="http://schemas.openxmlformats.org/officeDocument/2006/relationships/image" Target="media/image41.emf"/><Relationship Id="rId82" Type="http://schemas.openxmlformats.org/officeDocument/2006/relationships/oleObject" Target="embeddings/oleObject38.bin"/><Relationship Id="rId81" Type="http://schemas.openxmlformats.org/officeDocument/2006/relationships/image" Target="media/image40.emf"/><Relationship Id="rId80" Type="http://schemas.openxmlformats.org/officeDocument/2006/relationships/oleObject" Target="embeddings/oleObject37.bin"/><Relationship Id="rId8" Type="http://schemas.openxmlformats.org/officeDocument/2006/relationships/oleObject" Target="embeddings/oleObject1.bin"/><Relationship Id="rId79" Type="http://schemas.openxmlformats.org/officeDocument/2006/relationships/image" Target="media/image39.emf"/><Relationship Id="rId78" Type="http://schemas.openxmlformats.org/officeDocument/2006/relationships/oleObject" Target="embeddings/oleObject36.bin"/><Relationship Id="rId77" Type="http://schemas.openxmlformats.org/officeDocument/2006/relationships/image" Target="media/image38.emf"/><Relationship Id="rId76" Type="http://schemas.openxmlformats.org/officeDocument/2006/relationships/oleObject" Target="embeddings/oleObject35.bin"/><Relationship Id="rId75" Type="http://schemas.openxmlformats.org/officeDocument/2006/relationships/image" Target="media/image37.emf"/><Relationship Id="rId74" Type="http://schemas.openxmlformats.org/officeDocument/2006/relationships/oleObject" Target="embeddings/oleObject34.bin"/><Relationship Id="rId73" Type="http://schemas.openxmlformats.org/officeDocument/2006/relationships/image" Target="media/image36.emf"/><Relationship Id="rId72" Type="http://schemas.openxmlformats.org/officeDocument/2006/relationships/oleObject" Target="embeddings/oleObject33.bin"/><Relationship Id="rId71" Type="http://schemas.openxmlformats.org/officeDocument/2006/relationships/image" Target="media/image35.emf"/><Relationship Id="rId70" Type="http://schemas.openxmlformats.org/officeDocument/2006/relationships/oleObject" Target="embeddings/oleObject32.bin"/><Relationship Id="rId7" Type="http://schemas.openxmlformats.org/officeDocument/2006/relationships/theme" Target="theme/theme1.xml"/><Relationship Id="rId69" Type="http://schemas.openxmlformats.org/officeDocument/2006/relationships/image" Target="media/image34.emf"/><Relationship Id="rId68" Type="http://schemas.openxmlformats.org/officeDocument/2006/relationships/oleObject" Target="embeddings/oleObject31.bin"/><Relationship Id="rId67" Type="http://schemas.openxmlformats.org/officeDocument/2006/relationships/image" Target="media/image33.emf"/><Relationship Id="rId66" Type="http://schemas.openxmlformats.org/officeDocument/2006/relationships/oleObject" Target="embeddings/oleObject30.bin"/><Relationship Id="rId65" Type="http://schemas.openxmlformats.org/officeDocument/2006/relationships/image" Target="media/image32.emf"/><Relationship Id="rId64" Type="http://schemas.openxmlformats.org/officeDocument/2006/relationships/oleObject" Target="embeddings/oleObject29.bin"/><Relationship Id="rId63" Type="http://schemas.openxmlformats.org/officeDocument/2006/relationships/image" Target="media/image31.emf"/><Relationship Id="rId62" Type="http://schemas.openxmlformats.org/officeDocument/2006/relationships/oleObject" Target="embeddings/oleObject28.bin"/><Relationship Id="rId61" Type="http://schemas.openxmlformats.org/officeDocument/2006/relationships/image" Target="media/image30.emf"/><Relationship Id="rId60" Type="http://schemas.openxmlformats.org/officeDocument/2006/relationships/oleObject" Target="embeddings/oleObject27.bin"/><Relationship Id="rId6" Type="http://schemas.openxmlformats.org/officeDocument/2006/relationships/footer" Target="footer2.xml"/><Relationship Id="rId59" Type="http://schemas.openxmlformats.org/officeDocument/2006/relationships/image" Target="media/image29.emf"/><Relationship Id="rId58" Type="http://schemas.openxmlformats.org/officeDocument/2006/relationships/oleObject" Target="embeddings/oleObject26.bin"/><Relationship Id="rId57" Type="http://schemas.openxmlformats.org/officeDocument/2006/relationships/image" Target="media/image28.emf"/><Relationship Id="rId56" Type="http://schemas.openxmlformats.org/officeDocument/2006/relationships/oleObject" Target="embeddings/oleObject25.bin"/><Relationship Id="rId55" Type="http://schemas.openxmlformats.org/officeDocument/2006/relationships/image" Target="media/image27.emf"/><Relationship Id="rId54" Type="http://schemas.openxmlformats.org/officeDocument/2006/relationships/oleObject" Target="embeddings/oleObject24.bin"/><Relationship Id="rId53" Type="http://schemas.openxmlformats.org/officeDocument/2006/relationships/image" Target="media/image26.emf"/><Relationship Id="rId52" Type="http://schemas.openxmlformats.org/officeDocument/2006/relationships/oleObject" Target="embeddings/oleObject23.bin"/><Relationship Id="rId51" Type="http://schemas.openxmlformats.org/officeDocument/2006/relationships/image" Target="media/image25.emf"/><Relationship Id="rId50" Type="http://schemas.openxmlformats.org/officeDocument/2006/relationships/oleObject" Target="embeddings/oleObject22.bin"/><Relationship Id="rId5" Type="http://schemas.openxmlformats.org/officeDocument/2006/relationships/footer" Target="footer1.xml"/><Relationship Id="rId49" Type="http://schemas.openxmlformats.org/officeDocument/2006/relationships/image" Target="media/image24.emf"/><Relationship Id="rId48" Type="http://schemas.openxmlformats.org/officeDocument/2006/relationships/oleObject" Target="embeddings/oleObject21.bin"/><Relationship Id="rId47" Type="http://schemas.openxmlformats.org/officeDocument/2006/relationships/image" Target="media/image23.emf"/><Relationship Id="rId46" Type="http://schemas.openxmlformats.org/officeDocument/2006/relationships/oleObject" Target="embeddings/oleObject20.bin"/><Relationship Id="rId45" Type="http://schemas.openxmlformats.org/officeDocument/2006/relationships/image" Target="media/image22.emf"/><Relationship Id="rId44" Type="http://schemas.openxmlformats.org/officeDocument/2006/relationships/oleObject" Target="embeddings/oleObject19.bin"/><Relationship Id="rId43" Type="http://schemas.openxmlformats.org/officeDocument/2006/relationships/image" Target="media/image21.emf"/><Relationship Id="rId42" Type="http://schemas.openxmlformats.org/officeDocument/2006/relationships/oleObject" Target="embeddings/oleObject18.bin"/><Relationship Id="rId41" Type="http://schemas.openxmlformats.org/officeDocument/2006/relationships/image" Target="media/image20.emf"/><Relationship Id="rId40" Type="http://schemas.openxmlformats.org/officeDocument/2006/relationships/oleObject" Target="embeddings/oleObject17.bin"/><Relationship Id="rId4" Type="http://schemas.openxmlformats.org/officeDocument/2006/relationships/header" Target="header2.xml"/><Relationship Id="rId39" Type="http://schemas.openxmlformats.org/officeDocument/2006/relationships/image" Target="media/image19.emf"/><Relationship Id="rId38" Type="http://schemas.openxmlformats.org/officeDocument/2006/relationships/oleObject" Target="embeddings/oleObject16.bin"/><Relationship Id="rId37" Type="http://schemas.openxmlformats.org/officeDocument/2006/relationships/image" Target="media/image18.emf"/><Relationship Id="rId36" Type="http://schemas.openxmlformats.org/officeDocument/2006/relationships/oleObject" Target="embeddings/oleObject15.bin"/><Relationship Id="rId35" Type="http://schemas.openxmlformats.org/officeDocument/2006/relationships/image" Target="media/image17.emf"/><Relationship Id="rId34" Type="http://schemas.openxmlformats.org/officeDocument/2006/relationships/oleObject" Target="embeddings/oleObject14.bin"/><Relationship Id="rId33" Type="http://schemas.openxmlformats.org/officeDocument/2006/relationships/image" Target="media/image16.emf"/><Relationship Id="rId32" Type="http://schemas.openxmlformats.org/officeDocument/2006/relationships/oleObject" Target="embeddings/oleObject13.bin"/><Relationship Id="rId31" Type="http://schemas.openxmlformats.org/officeDocument/2006/relationships/image" Target="media/image15.emf"/><Relationship Id="rId30" Type="http://schemas.openxmlformats.org/officeDocument/2006/relationships/oleObject" Target="embeddings/oleObject12.bin"/><Relationship Id="rId3" Type="http://schemas.openxmlformats.org/officeDocument/2006/relationships/header" Target="header1.xml"/><Relationship Id="rId29" Type="http://schemas.openxmlformats.org/officeDocument/2006/relationships/image" Target="media/image14.emf"/><Relationship Id="rId28" Type="http://schemas.openxmlformats.org/officeDocument/2006/relationships/oleObject" Target="embeddings/oleObject11.bin"/><Relationship Id="rId27" Type="http://schemas.openxmlformats.org/officeDocument/2006/relationships/image" Target="media/image13.emf"/><Relationship Id="rId26" Type="http://schemas.openxmlformats.org/officeDocument/2006/relationships/oleObject" Target="embeddings/oleObject10.bin"/><Relationship Id="rId25" Type="http://schemas.openxmlformats.org/officeDocument/2006/relationships/image" Target="media/image12.emf"/><Relationship Id="rId24" Type="http://schemas.openxmlformats.org/officeDocument/2006/relationships/oleObject" Target="embeddings/oleObject9.bin"/><Relationship Id="rId23" Type="http://schemas.openxmlformats.org/officeDocument/2006/relationships/image" Target="media/image11.emf"/><Relationship Id="rId22" Type="http://schemas.openxmlformats.org/officeDocument/2006/relationships/oleObject" Target="embeddings/oleObject8.bin"/><Relationship Id="rId21" Type="http://schemas.openxmlformats.org/officeDocument/2006/relationships/image" Target="media/image10.emf"/><Relationship Id="rId20" Type="http://schemas.openxmlformats.org/officeDocument/2006/relationships/oleObject" Target="embeddings/oleObject7.bin"/><Relationship Id="rId2" Type="http://schemas.openxmlformats.org/officeDocument/2006/relationships/settings" Target="settings.xml"/><Relationship Id="rId19" Type="http://schemas.openxmlformats.org/officeDocument/2006/relationships/image" Target="media/image9.emf"/><Relationship Id="rId18" Type="http://schemas.openxmlformats.org/officeDocument/2006/relationships/oleObject" Target="embeddings/oleObject6.bin"/><Relationship Id="rId17" Type="http://schemas.openxmlformats.org/officeDocument/2006/relationships/image" Target="media/image8.emf"/><Relationship Id="rId16" Type="http://schemas.openxmlformats.org/officeDocument/2006/relationships/oleObject" Target="embeddings/oleObject5.bin"/><Relationship Id="rId15" Type="http://schemas.openxmlformats.org/officeDocument/2006/relationships/image" Target="media/image7.emf"/><Relationship Id="rId14" Type="http://schemas.openxmlformats.org/officeDocument/2006/relationships/oleObject" Target="embeddings/oleObject4.bin"/><Relationship Id="rId13" Type="http://schemas.openxmlformats.org/officeDocument/2006/relationships/image" Target="media/image6.emf"/><Relationship Id="rId12" Type="http://schemas.openxmlformats.org/officeDocument/2006/relationships/oleObject" Target="embeddings/oleObject3.bin"/><Relationship Id="rId11" Type="http://schemas.openxmlformats.org/officeDocument/2006/relationships/image" Target="media/image5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73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05E87E7-7656-4A85-B54C-0D6FA42AFB6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Robert Bosch GmbH</Company>
  <Pages>20</Pages>
  <Words>1170</Words>
  <Characters>6674</Characters>
  <Lines>55</Lines>
  <Paragraphs>15</Paragraphs>
  <TotalTime>61</TotalTime>
  <ScaleCrop>false</ScaleCrop>
  <LinksUpToDate>false</LinksUpToDate>
  <CharactersWithSpaces>7829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2018-11-28T05:44:00Z</dcterms:created>
  <dc:creator>chd5szh</dc:creator>
  <cp:lastModifiedBy>yongluo</cp:lastModifiedBy>
  <cp:lastPrinted>2014-01-28T03:09:00Z</cp:lastPrinted>
  <dcterms:modified xsi:type="dcterms:W3CDTF">2020-04-23T07:51:52Z</dcterms:modified>
  <dc:title>Software Requirements Specification (SRS) for Project &lt;project name&gt;</dc:title>
  <cp:revision>1218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